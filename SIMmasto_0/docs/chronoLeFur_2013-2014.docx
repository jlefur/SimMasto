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60A9" w:rsidRDefault="00C060A9" w:rsidP="00C060A9">
      <w:pPr>
        <w:pStyle w:val="Titre1"/>
      </w:pPr>
      <w:r>
        <w:t>2013</w:t>
      </w:r>
    </w:p>
    <w:p w:rsidR="00C060A9" w:rsidRDefault="00C060A9" w:rsidP="00C060A9">
      <w:pPr>
        <w:pStyle w:val="Titre2"/>
      </w:pPr>
      <w:r>
        <w:t>24.01.13 refactoring de Epiphyte avec un inspecteur général</w:t>
      </w:r>
      <w:r w:rsidR="00D77ED7">
        <w:t xml:space="preserve"> </w:t>
      </w:r>
    </w:p>
    <w:p w:rsidR="00C060A9" w:rsidRDefault="00C060A9" w:rsidP="00C060A9">
      <w:pPr>
        <w:numPr>
          <w:ilvl w:val="0"/>
          <w:numId w:val="2"/>
        </w:numPr>
      </w:pPr>
      <w:r>
        <w:t>Dans la simulation on peut définir plusieurs inspecteurs (colonial rodents, genetic, hybrid, centenal, …)</w:t>
      </w:r>
    </w:p>
    <w:p w:rsidR="00C060A9" w:rsidRDefault="00C060A9" w:rsidP="00C060A9">
      <w:pPr>
        <w:numPr>
          <w:ilvl w:val="0"/>
          <w:numId w:val="2"/>
        </w:numPr>
      </w:pPr>
      <w:r>
        <w:t>Si inspecteurs étendent inspecteur général, le step de inspecteur général</w:t>
      </w:r>
    </w:p>
    <w:p w:rsidR="00C060A9" w:rsidRDefault="00C060A9" w:rsidP="00C060A9">
      <w:pPr>
        <w:numPr>
          <w:ilvl w:val="0"/>
          <w:numId w:val="2"/>
        </w:numPr>
      </w:pPr>
      <w:r>
        <w:t>AFAIRE </w:t>
      </w:r>
      <w:r w:rsidR="00402110">
        <w:t>(OK)</w:t>
      </w:r>
      <w:r>
        <w:t>: mettre computeRodentIndicators dans step des inspecteurs ?</w:t>
      </w:r>
    </w:p>
    <w:p w:rsidR="00C46E0C" w:rsidRDefault="00C46E0C" w:rsidP="00C060A9">
      <w:pPr>
        <w:numPr>
          <w:ilvl w:val="0"/>
          <w:numId w:val="2"/>
        </w:numPr>
      </w:pPr>
      <w:r>
        <w:t>A chaque nouveau protocole, une nouvelle liste pour le fichier indicateur de base.</w:t>
      </w:r>
    </w:p>
    <w:p w:rsidR="00583C97" w:rsidRDefault="00583C97" w:rsidP="00583C97">
      <w:pPr>
        <w:pStyle w:val="Titre2"/>
      </w:pPr>
      <w:r>
        <w:t>28.01.13</w:t>
      </w:r>
    </w:p>
    <w:p w:rsidR="00583C97" w:rsidRDefault="00402110" w:rsidP="00C060A9">
      <w:pPr>
        <w:numPr>
          <w:ilvl w:val="0"/>
          <w:numId w:val="2"/>
        </w:numPr>
      </w:pPr>
      <w:r>
        <w:t>AFAIRE (OK)</w:t>
      </w:r>
      <w:r w:rsidR="00583C97">
        <w:t> : les inspecteurs n’ont pas à connaître les protocoles. Les protocoles choisissent et mettent en œuvre leur(s) inspecteur(s).</w:t>
      </w:r>
    </w:p>
    <w:p w:rsidR="00C63CA4" w:rsidRDefault="00C63CA4" w:rsidP="00C63CA4">
      <w:pPr>
        <w:pStyle w:val="Titre2"/>
      </w:pPr>
      <w:r>
        <w:t>29.01.13 – commit 367</w:t>
      </w:r>
    </w:p>
    <w:p w:rsidR="00C63CA4" w:rsidRDefault="00C63CA4" w:rsidP="00C63CA4">
      <w:pPr>
        <w:numPr>
          <w:ilvl w:val="0"/>
          <w:numId w:val="2"/>
        </w:numPr>
      </w:pPr>
      <w:r>
        <w:t>Commit 367 en chantier - non fonctionnel</w:t>
      </w:r>
    </w:p>
    <w:p w:rsidR="00C63CA4" w:rsidRDefault="00C63CA4" w:rsidP="00C63CA4">
      <w:pPr>
        <w:numPr>
          <w:ilvl w:val="0"/>
          <w:numId w:val="2"/>
        </w:numPr>
      </w:pPr>
      <w:r>
        <w:t>ajout de A_Inspector et C_InspectorColonialRodent</w:t>
      </w:r>
    </w:p>
    <w:p w:rsidR="002E4301" w:rsidRDefault="002E4301" w:rsidP="002E4301">
      <w:pPr>
        <w:numPr>
          <w:ilvl w:val="0"/>
          <w:numId w:val="2"/>
        </w:numPr>
      </w:pPr>
      <w:r>
        <w:t>Commit 368 : chantier suite : inspecteurs ok sauf écriture fichier indicateurs, inspecteurs ont chacun leurs fichiers et écriture privés + champ indicators remplis en cascade.</w:t>
      </w:r>
    </w:p>
    <w:p w:rsidR="002E4301" w:rsidRDefault="002E4301" w:rsidP="002E4301">
      <w:pPr>
        <w:numPr>
          <w:ilvl w:val="0"/>
          <w:numId w:val="2"/>
        </w:numPr>
      </w:pPr>
      <w:r>
        <w:t>A faire: protocoles puis écriture fichier au bon endroit</w:t>
      </w:r>
      <w:r>
        <w:br/>
        <w:t>refactorer protocoles et inspecteurs dans data et presentation</w:t>
      </w:r>
      <w:r>
        <w:br/>
        <w:t>revoir stepVariousProcedure et rasterManager</w:t>
      </w:r>
    </w:p>
    <w:p w:rsidR="00E40415" w:rsidRDefault="00E40415" w:rsidP="00E40415">
      <w:pPr>
        <w:pStyle w:val="Titre2"/>
      </w:pPr>
      <w:r>
        <w:t>04.02.13 pour formation optimisation java</w:t>
      </w:r>
    </w:p>
    <w:p w:rsidR="00E40415" w:rsidRDefault="00E40415" w:rsidP="00E40415">
      <w:pPr>
        <w:autoSpaceDE w:val="0"/>
        <w:autoSpaceDN w:val="0"/>
        <w:adjustRightInd w:val="0"/>
        <w:rPr>
          <w:rFonts w:ascii="Courier New" w:hAnsi="Courier New" w:cs="Courier New"/>
          <w:color w:val="FF0000"/>
          <w:sz w:val="20"/>
          <w:szCs w:val="20"/>
        </w:rPr>
      </w:pPr>
    </w:p>
    <w:p w:rsidR="00E40415" w:rsidRDefault="00E40415" w:rsidP="00E40415">
      <w:pPr>
        <w:autoSpaceDE w:val="0"/>
        <w:autoSpaceDN w:val="0"/>
        <w:adjustRightInd w:val="0"/>
        <w:rPr>
          <w:rFonts w:ascii="Courier New" w:hAnsi="Courier New" w:cs="Courier New"/>
          <w:sz w:val="20"/>
          <w:szCs w:val="20"/>
        </w:rPr>
      </w:pPr>
      <w:r>
        <w:rPr>
          <w:rFonts w:ascii="Courier New" w:hAnsi="Courier New" w:cs="Courier New"/>
          <w:color w:val="FF0000"/>
          <w:sz w:val="20"/>
          <w:szCs w:val="20"/>
        </w:rPr>
        <w:t>4 févr. 2013 10:31:09 java.util.logging.LogManager$RootLogger log</w:t>
      </w:r>
    </w:p>
    <w:p w:rsidR="00E40415" w:rsidRDefault="00E40415" w:rsidP="00E40415">
      <w:pPr>
        <w:rPr>
          <w:rFonts w:ascii="Courier New" w:hAnsi="Courier New" w:cs="Courier New"/>
          <w:color w:val="FF0000"/>
          <w:sz w:val="20"/>
          <w:szCs w:val="20"/>
          <w:lang w:val="en-GB"/>
        </w:rPr>
      </w:pPr>
      <w:r w:rsidRPr="00D3699D">
        <w:rPr>
          <w:rFonts w:ascii="Courier New" w:hAnsi="Courier New" w:cs="Courier New"/>
          <w:color w:val="FF0000"/>
          <w:sz w:val="20"/>
          <w:szCs w:val="20"/>
          <w:lang w:val="en-GB"/>
        </w:rPr>
        <w:t>ATTENTION: Unevenly distributed hash code - Degraded Preformance</w:t>
      </w:r>
    </w:p>
    <w:p w:rsidR="009859DC" w:rsidRDefault="009859DC" w:rsidP="009859DC">
      <w:pPr>
        <w:rPr>
          <w:rFonts w:ascii="Courier New" w:hAnsi="Courier New" w:cs="Courier New"/>
          <w:color w:val="FF0000"/>
          <w:sz w:val="20"/>
          <w:szCs w:val="20"/>
          <w:lang w:val="en-GB"/>
        </w:rPr>
      </w:pPr>
    </w:p>
    <w:p w:rsidR="009859DC" w:rsidRPr="0093540C" w:rsidRDefault="009859DC" w:rsidP="009859DC">
      <w:pPr>
        <w:rPr>
          <w:rFonts w:ascii="Courier New" w:hAnsi="Courier New" w:cs="Courier New"/>
          <w:color w:val="FF0000"/>
          <w:sz w:val="20"/>
          <w:szCs w:val="20"/>
        </w:rPr>
      </w:pPr>
      <w:r w:rsidRPr="0093540C">
        <w:rPr>
          <w:rFonts w:ascii="Courier New" w:hAnsi="Courier New" w:cs="Courier New"/>
          <w:color w:val="FF0000"/>
          <w:sz w:val="20"/>
          <w:szCs w:val="20"/>
        </w:rPr>
        <w:t>Ralentissement dans SimPeche</w:t>
      </w:r>
    </w:p>
    <w:p w:rsidR="00D21AB5" w:rsidRPr="0093540C" w:rsidRDefault="00D21AB5" w:rsidP="00E40415">
      <w:pPr>
        <w:rPr>
          <w:rFonts w:ascii="Courier New" w:hAnsi="Courier New" w:cs="Courier New"/>
          <w:color w:val="FF0000"/>
          <w:sz w:val="20"/>
          <w:szCs w:val="20"/>
        </w:rPr>
      </w:pPr>
    </w:p>
    <w:p w:rsidR="00D21AB5" w:rsidRDefault="00D21AB5" w:rsidP="00841586">
      <w:pPr>
        <w:pStyle w:val="Titre2"/>
      </w:pPr>
      <w:r>
        <w:t xml:space="preserve">07.02.13 </w:t>
      </w:r>
      <w:r w:rsidR="00D204CA">
        <w:t>Refactoring</w:t>
      </w:r>
      <w:r>
        <w:t xml:space="preserve"> epiphyte-protocole</w:t>
      </w:r>
    </w:p>
    <w:p w:rsidR="00A015D4" w:rsidRDefault="00D21AB5" w:rsidP="00E40415">
      <w:pPr>
        <w:numPr>
          <w:ilvl w:val="0"/>
          <w:numId w:val="2"/>
        </w:numPr>
      </w:pPr>
      <w:r w:rsidRPr="00841586">
        <w:t>Le context</w:t>
      </w:r>
      <w:r w:rsidR="00A015D4">
        <w:t>e</w:t>
      </w:r>
      <w:r w:rsidRPr="00841586">
        <w:t xml:space="preserve"> ne contient plus d’inspecteur, tout est géré par le</w:t>
      </w:r>
      <w:r w:rsidR="00A015D4">
        <w:t xml:space="preserve"> protocole</w:t>
      </w:r>
    </w:p>
    <w:p w:rsidR="00D21AB5" w:rsidRPr="00841586" w:rsidRDefault="00D21AB5" w:rsidP="00E40415">
      <w:pPr>
        <w:numPr>
          <w:ilvl w:val="0"/>
          <w:numId w:val="2"/>
        </w:numPr>
      </w:pPr>
      <w:r w:rsidRPr="00841586">
        <w:t>A_Inspector contient de façon statique la liste de rongeurs.</w:t>
      </w:r>
    </w:p>
    <w:p w:rsidR="00A015D4" w:rsidRDefault="00A015D4" w:rsidP="00A015D4">
      <w:pPr>
        <w:numPr>
          <w:ilvl w:val="0"/>
          <w:numId w:val="2"/>
        </w:numPr>
      </w:pPr>
      <w:r>
        <w:t>Le constructeur A_Protocol est toujours lancé par les protocoles</w:t>
      </w:r>
    </w:p>
    <w:p w:rsidR="00DA1652" w:rsidRDefault="00DA1652" w:rsidP="00A015D4">
      <w:pPr>
        <w:numPr>
          <w:ilvl w:val="1"/>
          <w:numId w:val="2"/>
        </w:numPr>
      </w:pPr>
      <w:r w:rsidRPr="00841586">
        <w:t>A_Protocol définit obligatoirement un inspecteur de type C_InspectorPopulation (contient listRodent qui peut aussi être accédé en static).</w:t>
      </w:r>
    </w:p>
    <w:p w:rsidR="00A015D4" w:rsidRDefault="00A015D4" w:rsidP="00A015D4">
      <w:pPr>
        <w:numPr>
          <w:ilvl w:val="1"/>
          <w:numId w:val="2"/>
        </w:numPr>
      </w:pPr>
      <w:r>
        <w:t>A_Protocol créé un fichier général d’indicateurs qui sera alimenté par tous les inspecteurs présents et recombiné lors de l’écriture.</w:t>
      </w:r>
    </w:p>
    <w:p w:rsidR="005474D9" w:rsidRPr="00841586" w:rsidRDefault="005474D9" w:rsidP="00E40415">
      <w:pPr>
        <w:numPr>
          <w:ilvl w:val="0"/>
          <w:numId w:val="2"/>
        </w:numPr>
      </w:pPr>
      <w:r>
        <w:t>Il y a donc un inspecteur principal de type C_InspectorPopulation et le protocole gère tous les inspecteurs.</w:t>
      </w:r>
    </w:p>
    <w:p w:rsidR="00DA1652" w:rsidRPr="00841586" w:rsidRDefault="00DA1652" w:rsidP="00E40415">
      <w:pPr>
        <w:numPr>
          <w:ilvl w:val="0"/>
          <w:numId w:val="2"/>
        </w:numPr>
      </w:pPr>
      <w:r w:rsidRPr="00841586">
        <w:t>Chaque protocole initialise et gère un cert</w:t>
      </w:r>
      <w:r w:rsidR="005474D9">
        <w:t>ain nombre d’inspecteurs et de fichiers spécifiques</w:t>
      </w:r>
    </w:p>
    <w:p w:rsidR="00DA1652" w:rsidRPr="00841586" w:rsidRDefault="00DA1652" w:rsidP="00E40415">
      <w:pPr>
        <w:numPr>
          <w:ilvl w:val="0"/>
          <w:numId w:val="2"/>
        </w:numPr>
      </w:pPr>
      <w:r w:rsidRPr="00841586">
        <w:t xml:space="preserve">Tous les protocoles </w:t>
      </w:r>
      <w:r w:rsidR="00A015D4">
        <w:t>déclenchent</w:t>
      </w:r>
      <w:r w:rsidRPr="00841586">
        <w:t xml:space="preserve"> l’init</w:t>
      </w:r>
      <w:r w:rsidR="005474D9">
        <w:t>Protocol</w:t>
      </w:r>
      <w:r w:rsidRPr="00841586">
        <w:t xml:space="preserve"> et </w:t>
      </w:r>
      <w:r w:rsidR="00A015D4">
        <w:t>le</w:t>
      </w:r>
      <w:r w:rsidRPr="00841586">
        <w:t xml:space="preserve"> step de A_protocol.</w:t>
      </w:r>
    </w:p>
    <w:p w:rsidR="00135596" w:rsidRPr="00841586" w:rsidRDefault="00135596" w:rsidP="00E40415">
      <w:pPr>
        <w:numPr>
          <w:ilvl w:val="0"/>
          <w:numId w:val="2"/>
        </w:numPr>
      </w:pPr>
      <w:r w:rsidRPr="00841586">
        <w:t xml:space="preserve">C_InspectorPopulation a deux </w:t>
      </w:r>
      <w:r w:rsidR="00B55AFF">
        <w:t>champs</w:t>
      </w:r>
      <w:r w:rsidRPr="00841586">
        <w:t xml:space="preserve"> statiques utilisées par les gestionnaires: listRodents</w:t>
      </w:r>
      <w:r w:rsidR="00B55AFF">
        <w:t xml:space="preserve">  </w:t>
      </w:r>
      <w:r w:rsidR="00B55AFF" w:rsidRPr="00841586">
        <w:t>(</w:t>
      </w:r>
      <w:r w:rsidR="00B55AFF">
        <w:t>utilisé par stepVariousProcedure, inspecteurs et protocoles</w:t>
      </w:r>
      <w:r w:rsidR="00B55AFF" w:rsidRPr="00841586">
        <w:t>)</w:t>
      </w:r>
      <w:r w:rsidR="00B55AFF">
        <w:t xml:space="preserve">, nbMales et </w:t>
      </w:r>
      <w:r w:rsidR="00B55AFF">
        <w:lastRenderedPageBreak/>
        <w:t>nbFemales (utilisé par C_InspectorGenetic</w:t>
      </w:r>
      <w:r w:rsidR="00402110">
        <w:t xml:space="preserve"> et TableauDeBord</w:t>
      </w:r>
      <w:r w:rsidR="00B55AFF">
        <w:t xml:space="preserve">), listRodentsBirth et sa méthode static </w:t>
      </w:r>
      <w:r w:rsidRPr="00841586">
        <w:t>addRodentTo</w:t>
      </w:r>
      <w:r w:rsidR="00841586">
        <w:t>Birth</w:t>
      </w:r>
      <w:r w:rsidRPr="00841586">
        <w:t>List</w:t>
      </w:r>
      <w:r w:rsidR="00841586">
        <w:t xml:space="preserve"> </w:t>
      </w:r>
      <w:r w:rsidR="00B55AFF">
        <w:t xml:space="preserve">(utilisé par </w:t>
      </w:r>
      <w:r w:rsidR="00841586">
        <w:t>groundManager</w:t>
      </w:r>
      <w:r w:rsidR="00B55AFF">
        <w:t>)</w:t>
      </w:r>
      <w:r w:rsidR="00841586">
        <w:br/>
        <w:t>AFAIRE : pourrait être remplacé par contextualizeNewAgent de A_Protocol</w:t>
      </w:r>
    </w:p>
    <w:p w:rsidR="00135596" w:rsidRPr="00E82803" w:rsidRDefault="00135596" w:rsidP="00E40415">
      <w:pPr>
        <w:numPr>
          <w:ilvl w:val="0"/>
          <w:numId w:val="2"/>
        </w:numPr>
        <w:rPr>
          <w:smallCaps/>
          <w:u w:val="single"/>
        </w:rPr>
      </w:pPr>
      <w:r w:rsidRPr="00E82803">
        <w:rPr>
          <w:smallCaps/>
          <w:u w:val="single"/>
        </w:rPr>
        <w:t xml:space="preserve">Aucun objet du package thing ne doit connaître les inspecteurs, ni connaître </w:t>
      </w:r>
      <w:smartTag w:uri="urn:schemas-microsoft-com:office:smarttags" w:element="metricconverter">
        <w:smartTagPr>
          <w:attr w:name="ProductID" w:val="LA LISTE COMPLETE"/>
        </w:smartTagPr>
        <w:r w:rsidRPr="00E82803">
          <w:rPr>
            <w:smallCaps/>
            <w:u w:val="single"/>
          </w:rPr>
          <w:t>la liste complète</w:t>
        </w:r>
      </w:smartTag>
      <w:r w:rsidRPr="00E82803">
        <w:rPr>
          <w:smallCaps/>
          <w:u w:val="single"/>
        </w:rPr>
        <w:t xml:space="preserve"> des rongeurs</w:t>
      </w:r>
      <w:r w:rsidR="00E82803">
        <w:rPr>
          <w:smallCaps/>
          <w:u w:val="single"/>
        </w:rPr>
        <w:t xml:space="preserve"> (principe du système epiphyte)</w:t>
      </w:r>
    </w:p>
    <w:p w:rsidR="00841586" w:rsidRDefault="00841586" w:rsidP="00E40415">
      <w:pPr>
        <w:numPr>
          <w:ilvl w:val="0"/>
          <w:numId w:val="2"/>
        </w:numPr>
      </w:pPr>
      <w:r>
        <w:t>Seul A_protocol ajoute des rongeurs à la liste</w:t>
      </w:r>
      <w:r w:rsidR="005474D9">
        <w:t xml:space="preserve"> / via inspecteur principal</w:t>
      </w:r>
      <w:r>
        <w:t>.</w:t>
      </w:r>
    </w:p>
    <w:p w:rsidR="006F25AE" w:rsidRDefault="006F25AE" w:rsidP="00E40415">
      <w:pPr>
        <w:numPr>
          <w:ilvl w:val="0"/>
          <w:numId w:val="2"/>
        </w:numPr>
      </w:pPr>
      <w:r>
        <w:t>Pour C_GenemoneEucaryote initialisation statique d’un C_InspectorHybrid pour récolter les différentes causes des lethal alleles.</w:t>
      </w:r>
    </w:p>
    <w:p w:rsidR="00A65856" w:rsidRDefault="00A65856" w:rsidP="00E40415">
      <w:pPr>
        <w:numPr>
          <w:ilvl w:val="0"/>
          <w:numId w:val="2"/>
        </w:numPr>
      </w:pPr>
      <w:r>
        <w:t>Tous les C_Protocoles dépendent de A_Protocol sauf  Enclosure et HybridUniforme qui étend</w:t>
      </w:r>
      <w:r w:rsidR="001F0E75">
        <w:t>ent</w:t>
      </w:r>
      <w:r>
        <w:t xml:space="preserve">  Chize</w:t>
      </w:r>
    </w:p>
    <w:p w:rsidR="00A65856" w:rsidRDefault="00A65856" w:rsidP="00E40415">
      <w:pPr>
        <w:numPr>
          <w:ilvl w:val="0"/>
          <w:numId w:val="2"/>
        </w:numPr>
      </w:pPr>
      <w:r>
        <w:t>Tous les C_Inspector hérient de A_Inspector (population, genetic, centenal</w:t>
      </w:r>
      <w:r w:rsidR="00003F50">
        <w:t xml:space="preserve">, colonial, hybrid). Chacun dispose d’un indicatorHeaders et d’un indicatorValues. Ces champs sont </w:t>
      </w:r>
      <w:r w:rsidR="000C4611">
        <w:t>agrégés lors de l’écriture du fichier général des indicateurs.</w:t>
      </w:r>
    </w:p>
    <w:p w:rsidR="00965F35" w:rsidRDefault="00965F35" w:rsidP="00E40415">
      <w:pPr>
        <w:numPr>
          <w:ilvl w:val="0"/>
          <w:numId w:val="2"/>
        </w:numPr>
      </w:pPr>
      <w:r>
        <w:t>A la création du protocole, on crée les inspecteurs nécessaires</w:t>
      </w:r>
      <w:r w:rsidR="00117728">
        <w:t xml:space="preserve"> puis </w:t>
      </w:r>
      <w:r>
        <w:t xml:space="preserve">on déclare ces inspecteurs </w:t>
      </w:r>
      <w:r w:rsidR="00117728">
        <w:t xml:space="preserve">de façon statique </w:t>
      </w:r>
      <w:r>
        <w:t xml:space="preserve">avec la procédure </w:t>
      </w:r>
      <w:r w:rsidR="00117728">
        <w:t>ad hoc dans les display graphiques (C_PAnelInitialize, C_TableauDeBord).</w:t>
      </w:r>
    </w:p>
    <w:p w:rsidR="001F0E75" w:rsidRDefault="001F0E75" w:rsidP="00E40415">
      <w:pPr>
        <w:numPr>
          <w:ilvl w:val="0"/>
          <w:numId w:val="2"/>
        </w:numPr>
      </w:pPr>
      <w:r>
        <w:t>A la création (constucteur) le protocole initialise ses inspecteurs et les affecte aux displays graphiques (C_PAnelInitialize, C_TableauDeBord).</w:t>
      </w:r>
    </w:p>
    <w:p w:rsidR="001F0E75" w:rsidRDefault="001F0E75" w:rsidP="00E40415">
      <w:pPr>
        <w:numPr>
          <w:ilvl w:val="0"/>
          <w:numId w:val="2"/>
        </w:numPr>
      </w:pPr>
      <w:r>
        <w:t>Procédure initProtocol() : A l’initialisation (déclenchée une seule fois par le contextCreator), le protocol construit les populations présentes (rongeurs, carriers, etc.) et au final lance un step pour chacun de ses inspecteurs.</w:t>
      </w:r>
    </w:p>
    <w:p w:rsidR="002A5763" w:rsidRDefault="002A5763" w:rsidP="00E40415">
      <w:pPr>
        <w:numPr>
          <w:ilvl w:val="0"/>
          <w:numId w:val="2"/>
        </w:numPr>
      </w:pPr>
      <w:r>
        <w:t xml:space="preserve">Les Displays ont </w:t>
      </w:r>
      <w:r w:rsidR="000B1079">
        <w:t xml:space="preserve">potentiellement </w:t>
      </w:r>
      <w:r>
        <w:t>tous les inspecteurs possibles en champ</w:t>
      </w:r>
      <w:r w:rsidR="000B1079">
        <w:t xml:space="preserve"> static particulier</w:t>
      </w:r>
      <w:r>
        <w:t>. C’est le protocole qui instancie ces champs. Les valeurs sont affichées si l’inspecteur en question a été instancié (if xxxinspector != null) …</w:t>
      </w:r>
    </w:p>
    <w:p w:rsidR="000B1079" w:rsidRDefault="00402110" w:rsidP="000B1079">
      <w:r>
        <w:t>AFAIRE (OK)</w:t>
      </w:r>
      <w:r w:rsidR="000B1079">
        <w:t> :</w:t>
      </w:r>
      <w:r w:rsidR="003F2873">
        <w:t xml:space="preserve"> / bug no burrow / </w:t>
      </w:r>
      <w:r w:rsidR="000B1079">
        <w:t xml:space="preserve"> </w:t>
      </w:r>
      <w:r w:rsidR="003F2873">
        <w:t xml:space="preserve">affichage données sur displays / </w:t>
      </w:r>
      <w:r w:rsidR="000B1079">
        <w:t>écriture fichiers données /</w:t>
      </w:r>
      <w:r w:rsidR="003F2873" w:rsidRPr="003F2873">
        <w:t xml:space="preserve"> </w:t>
      </w:r>
      <w:r w:rsidR="003F2873">
        <w:t xml:space="preserve">javadocs / </w:t>
      </w:r>
      <w:r w:rsidR="000B1079">
        <w:t xml:space="preserve"> refactorer data-business-presentation.</w:t>
      </w:r>
    </w:p>
    <w:p w:rsidR="00402110" w:rsidRDefault="00402110" w:rsidP="000B1079">
      <w:r>
        <w:t>AFAIRE : memo</w:t>
      </w:r>
    </w:p>
    <w:p w:rsidR="00C43428" w:rsidRDefault="00C43428" w:rsidP="00C43428"/>
    <w:p w:rsidR="00C43428" w:rsidRDefault="00C43428" w:rsidP="00C43428">
      <w:pPr>
        <w:pStyle w:val="Titre2"/>
      </w:pPr>
      <w:r>
        <w:t>07.02.13 Commit 374 correction des bugs après refactoring</w:t>
      </w:r>
    </w:p>
    <w:p w:rsidR="00C43428" w:rsidRDefault="00C43428" w:rsidP="00C43428"/>
    <w:p w:rsidR="00A44439" w:rsidRDefault="00A44439" w:rsidP="005569DD">
      <w:pPr>
        <w:pStyle w:val="Titre2"/>
      </w:pPr>
      <w:r>
        <w:t xml:space="preserve">Pour Pape : </w:t>
      </w:r>
    </w:p>
    <w:p w:rsidR="005569DD" w:rsidRDefault="005569DD" w:rsidP="005569DD">
      <w:pPr>
        <w:pStyle w:val="Titre3"/>
      </w:pPr>
      <w:r>
        <w:t>Anciennes requêtes à vérifier/répondre</w:t>
      </w:r>
    </w:p>
    <w:p w:rsidR="005569DD" w:rsidRDefault="005569DD" w:rsidP="005569DD">
      <w:pPr>
        <w:numPr>
          <w:ilvl w:val="0"/>
          <w:numId w:val="3"/>
        </w:numPr>
      </w:pPr>
      <w:r>
        <w:t>dans createNewOutputData de inspectorCentenal, pourquoi passer l'argument en string puisqu'il a déjà été défini par la lecture du fichier cardNameList.csv ? Tu peux l'enlever c'est plus propre (cela évite de mettre des string figés dans le code (c'est la même chose que pour les chiffres, il n'en faut pas dans le code, c'est une source d'erreur).</w:t>
      </w:r>
    </w:p>
    <w:p w:rsidR="005569DD" w:rsidRDefault="005569DD" w:rsidP="005569DD">
      <w:pPr>
        <w:numPr>
          <w:ilvl w:val="0"/>
          <w:numId w:val="3"/>
        </w:numPr>
      </w:pPr>
      <w:r>
        <w:t>dans protocolCentenal, ligne 32 "rasterManager = (C_RasterGraphManager) gm": pourquoi tu caste</w:t>
      </w:r>
      <w:r w:rsidR="006C59DB">
        <w:t>s</w:t>
      </w:r>
      <w:r>
        <w:t xml:space="preserve"> en rasterManager, je croyais que tu utilisais un rasterGraphManager ?</w:t>
      </w:r>
    </w:p>
    <w:p w:rsidR="005569DD" w:rsidRDefault="005569DD" w:rsidP="005569DD">
      <w:pPr>
        <w:numPr>
          <w:ilvl w:val="0"/>
          <w:numId w:val="3"/>
        </w:numPr>
      </w:pPr>
      <w:r>
        <w:t>il faut autant que possible mettre les commentaires en anglais (sinon, je traduirai, ce n'est pas très grave mais c'est mieux).</w:t>
      </w:r>
    </w:p>
    <w:p w:rsidR="005569DD" w:rsidRDefault="005569DD" w:rsidP="005569DD">
      <w:pPr>
        <w:numPr>
          <w:ilvl w:val="0"/>
          <w:numId w:val="3"/>
        </w:numPr>
      </w:pPr>
      <w:r>
        <w:t>dans le fichier vehicle_specs.csv: la vitesse des véhicules est égale à 450,500,600,700 est-ce que ce sont bien des mètres (toutes les variables sont définies comme _Umeter donc il faut que ce soit des mètres) ? à ce moment là quelle est l'unité d'un tick (une minute ?)</w:t>
      </w:r>
    </w:p>
    <w:p w:rsidR="005569DD" w:rsidRDefault="005569DD" w:rsidP="005569DD">
      <w:pPr>
        <w:pStyle w:val="Titre3"/>
      </w:pPr>
      <w:r>
        <w:lastRenderedPageBreak/>
        <w:t>Nouvelles requêtes</w:t>
      </w:r>
    </w:p>
    <w:p w:rsidR="00C43428" w:rsidRDefault="00C43428" w:rsidP="005569DD">
      <w:pPr>
        <w:numPr>
          <w:ilvl w:val="0"/>
          <w:numId w:val="3"/>
        </w:numPr>
      </w:pPr>
      <w:r>
        <w:t xml:space="preserve">ProtocolCentenal </w:t>
      </w:r>
      <w:r w:rsidRPr="00C43428">
        <w:t>forLoadMap</w:t>
      </w:r>
      <w:r>
        <w:t xml:space="preserve"> fait appel à centenalInspector alors qu’il n’est pas encore chargé.</w:t>
      </w:r>
    </w:p>
    <w:p w:rsidR="00C43428" w:rsidRDefault="00C43428" w:rsidP="00A44439">
      <w:pPr>
        <w:numPr>
          <w:ilvl w:val="0"/>
          <w:numId w:val="3"/>
        </w:numPr>
      </w:pPr>
      <w:r w:rsidRPr="00C43428">
        <w:t>C_HumanCarrier.selectCity(): un human carrier ne doit pas faire appel à un inspecteur</w:t>
      </w:r>
      <w:r w:rsidR="00D33D69">
        <w:t> : j’ai mis temporairement un champ statique citiesList dans RasterGraphManager (je n’ai pas enlev</w:t>
      </w:r>
      <w:r w:rsidR="006C59DB">
        <w:t>é</w:t>
      </w:r>
      <w:r w:rsidR="00D33D69">
        <w:t xml:space="preserve"> les getters et setters qui ne servent plus).</w:t>
      </w:r>
    </w:p>
    <w:p w:rsidR="008E1A53" w:rsidRDefault="008E1A53" w:rsidP="00A44439">
      <w:pPr>
        <w:numPr>
          <w:ilvl w:val="0"/>
          <w:numId w:val="3"/>
        </w:numPr>
      </w:pPr>
      <w:r>
        <w:t xml:space="preserve">Pourquoi </w:t>
      </w:r>
      <w:r w:rsidRPr="008E1A53">
        <w:t>getNumberInGraph</w:t>
      </w:r>
      <w:r>
        <w:t xml:space="preserve"> est dans SoilCell plutôt que TrackCell ?</w:t>
      </w:r>
    </w:p>
    <w:p w:rsidR="00A44439" w:rsidRDefault="00A44439" w:rsidP="00A44439">
      <w:pPr>
        <w:numPr>
          <w:ilvl w:val="0"/>
          <w:numId w:val="3"/>
        </w:numPr>
      </w:pPr>
      <w:r>
        <w:t xml:space="preserve">Dans stepVariousProcedure, </w:t>
      </w:r>
      <w:r w:rsidRPr="00A44439">
        <w:t>displayFullness()</w:t>
      </w:r>
      <w:r>
        <w:t xml:space="preserve"> montre comment changer la couleur de la grille.</w:t>
      </w:r>
    </w:p>
    <w:p w:rsidR="00745A96" w:rsidRDefault="00745A96" w:rsidP="00745A96">
      <w:pPr>
        <w:numPr>
          <w:ilvl w:val="0"/>
          <w:numId w:val="3"/>
        </w:numPr>
      </w:pPr>
      <w:r>
        <w:t xml:space="preserve">Dans C_ContextCreator ligne 225: quel changement as-tu fait et pourquoi ? : </w:t>
      </w:r>
      <w:r w:rsidRPr="00745A96">
        <w:tab/>
      </w:r>
      <w:r w:rsidRPr="00745A96">
        <w:tab/>
        <w:t>createGround(matriceLue); // Modfier par PAMBOUP</w:t>
      </w:r>
      <w:r>
        <w:br/>
        <w:t>est-ce qu’il ne faudrait pas mieux mettre ces changements dans rasterGraphManager ?</w:t>
      </w:r>
    </w:p>
    <w:p w:rsidR="00402110" w:rsidRDefault="00402110" w:rsidP="00745A96">
      <w:pPr>
        <w:numPr>
          <w:ilvl w:val="0"/>
          <w:numId w:val="3"/>
        </w:numPr>
      </w:pPr>
      <w:r>
        <w:t>Suppression de readWriteDataSQL</w:t>
      </w:r>
    </w:p>
    <w:p w:rsidR="00402110" w:rsidRDefault="00402110" w:rsidP="00745A96">
      <w:pPr>
        <w:numPr>
          <w:ilvl w:val="0"/>
          <w:numId w:val="3"/>
        </w:numPr>
      </w:pPr>
      <w:r>
        <w:t>AFAIRE : enlever tout ce qui n’est plus utile.</w:t>
      </w:r>
    </w:p>
    <w:p w:rsidR="00722C75" w:rsidRDefault="00722C75" w:rsidP="00C43428"/>
    <w:p w:rsidR="00722C75" w:rsidRDefault="00722C75" w:rsidP="00C43428"/>
    <w:p w:rsidR="00722C75" w:rsidRDefault="00722C75" w:rsidP="00C43428">
      <w:r>
        <w:t>AFAIRE</w:t>
      </w:r>
      <w:r w:rsidR="00402110">
        <w:t xml:space="preserve"> (OK)</w:t>
      </w:r>
      <w:r>
        <w:t> : Problème de plantage quand on relance la simulation : le context n’est pas buildé à chaque redémarrage ( !). how ? why ?</w:t>
      </w:r>
    </w:p>
    <w:p w:rsidR="00722C75" w:rsidRDefault="00FC3420" w:rsidP="00FC3420">
      <w:pPr>
        <w:pStyle w:val="Titre2"/>
      </w:pPr>
      <w:r>
        <w:t>08.02.13 Principes création contexte</w:t>
      </w:r>
    </w:p>
    <w:p w:rsidR="00FC3420" w:rsidRDefault="00FC3420" w:rsidP="00C43428"/>
    <w:p w:rsidR="0078225D" w:rsidRDefault="0078225D" w:rsidP="00C43428"/>
    <w:p w:rsidR="002C6073" w:rsidRDefault="002C6073" w:rsidP="002C6073">
      <w:pPr>
        <w:pStyle w:val="Titre3"/>
      </w:pPr>
      <w:r>
        <w:t>Mail à old nabble :</w:t>
      </w:r>
    </w:p>
    <w:p w:rsidR="0078225D" w:rsidRPr="00D3699D" w:rsidRDefault="0078225D" w:rsidP="002C6073">
      <w:pPr>
        <w:pBdr>
          <w:top w:val="single" w:sz="4" w:space="1" w:color="auto"/>
          <w:left w:val="single" w:sz="4" w:space="4" w:color="auto"/>
          <w:bottom w:val="single" w:sz="4" w:space="1" w:color="auto"/>
          <w:right w:val="single" w:sz="4" w:space="4" w:color="auto"/>
        </w:pBdr>
        <w:rPr>
          <w:lang w:val="en-GB"/>
        </w:rPr>
      </w:pPr>
      <w:r w:rsidRPr="00D3699D">
        <w:rPr>
          <w:lang w:val="en-GB"/>
        </w:rPr>
        <w:t>Subject : reloading contextBuilder</w:t>
      </w:r>
    </w:p>
    <w:p w:rsidR="0078225D" w:rsidRPr="00D3699D" w:rsidRDefault="0078225D" w:rsidP="002C6073">
      <w:pPr>
        <w:pBdr>
          <w:top w:val="single" w:sz="4" w:space="1" w:color="auto"/>
          <w:left w:val="single" w:sz="4" w:space="4" w:color="auto"/>
          <w:bottom w:val="single" w:sz="4" w:space="1" w:color="auto"/>
          <w:right w:val="single" w:sz="4" w:space="4" w:color="auto"/>
        </w:pBdr>
        <w:rPr>
          <w:lang w:val="en-GB"/>
        </w:rPr>
      </w:pPr>
      <w:r w:rsidRPr="00D3699D">
        <w:rPr>
          <w:lang w:val="en-GB"/>
        </w:rPr>
        <w:t>Hello,</w:t>
      </w:r>
    </w:p>
    <w:p w:rsidR="00CC2850" w:rsidRPr="00D3699D" w:rsidRDefault="00CC2850" w:rsidP="002C6073">
      <w:pPr>
        <w:pBdr>
          <w:top w:val="single" w:sz="4" w:space="1" w:color="auto"/>
          <w:left w:val="single" w:sz="4" w:space="4" w:color="auto"/>
          <w:bottom w:val="single" w:sz="4" w:space="1" w:color="auto"/>
          <w:right w:val="single" w:sz="4" w:space="4" w:color="auto"/>
        </w:pBdr>
        <w:rPr>
          <w:lang w:val="en-GB"/>
        </w:rPr>
      </w:pPr>
    </w:p>
    <w:p w:rsidR="002C6073" w:rsidRPr="00D3699D" w:rsidRDefault="002C6073" w:rsidP="002C6073">
      <w:pPr>
        <w:pBdr>
          <w:top w:val="single" w:sz="4" w:space="1" w:color="auto"/>
          <w:left w:val="single" w:sz="4" w:space="4" w:color="auto"/>
          <w:bottom w:val="single" w:sz="4" w:space="1" w:color="auto"/>
          <w:right w:val="single" w:sz="4" w:space="4" w:color="auto"/>
        </w:pBdr>
        <w:rPr>
          <w:lang w:val="en-GB"/>
        </w:rPr>
      </w:pPr>
      <w:r w:rsidRPr="00D3699D">
        <w:rPr>
          <w:lang w:val="en-GB"/>
        </w:rPr>
        <w:t>Problem</w:t>
      </w:r>
    </w:p>
    <w:p w:rsidR="0078225D" w:rsidRPr="00D3699D" w:rsidRDefault="005151E6" w:rsidP="002C6073">
      <w:pPr>
        <w:pBdr>
          <w:top w:val="single" w:sz="4" w:space="1" w:color="auto"/>
          <w:left w:val="single" w:sz="4" w:space="4" w:color="auto"/>
          <w:bottom w:val="single" w:sz="4" w:space="1" w:color="auto"/>
          <w:right w:val="single" w:sz="4" w:space="4" w:color="auto"/>
        </w:pBdr>
        <w:rPr>
          <w:lang w:val="en-GB"/>
        </w:rPr>
      </w:pPr>
      <w:r w:rsidRPr="00D3699D">
        <w:rPr>
          <w:lang w:val="en-GB"/>
        </w:rPr>
        <w:t>We</w:t>
      </w:r>
      <w:r w:rsidR="0078225D" w:rsidRPr="00D3699D">
        <w:rPr>
          <w:lang w:val="en-GB"/>
        </w:rPr>
        <w:t xml:space="preserve"> develop a multi-agent model and once the GUI is loaded we run multiple simulations. However,</w:t>
      </w:r>
      <w:r w:rsidR="00CC2850" w:rsidRPr="00D3699D">
        <w:rPr>
          <w:lang w:val="en-GB"/>
        </w:rPr>
        <w:t xml:space="preserve"> when</w:t>
      </w:r>
      <w:r w:rsidR="0078225D" w:rsidRPr="00D3699D">
        <w:rPr>
          <w:lang w:val="en-GB"/>
        </w:rPr>
        <w:t xml:space="preserve"> </w:t>
      </w:r>
      <w:r w:rsidR="00CC2850" w:rsidRPr="00D3699D">
        <w:rPr>
          <w:lang w:val="en-GB"/>
        </w:rPr>
        <w:t xml:space="preserve">remaining within the GUI, </w:t>
      </w:r>
      <w:r w:rsidR="0078225D" w:rsidRPr="00D3699D">
        <w:rPr>
          <w:lang w:val="en-GB"/>
        </w:rPr>
        <w:t>after each new initialisation of the model the number of object in the context grows</w:t>
      </w:r>
      <w:r w:rsidR="00CC2850" w:rsidRPr="00D3699D">
        <w:rPr>
          <w:lang w:val="en-GB"/>
        </w:rPr>
        <w:t xml:space="preserve"> as if there was not a full reset.</w:t>
      </w:r>
    </w:p>
    <w:p w:rsidR="005151E6" w:rsidRPr="00D3699D" w:rsidRDefault="005151E6" w:rsidP="002C6073">
      <w:pPr>
        <w:pBdr>
          <w:top w:val="single" w:sz="4" w:space="1" w:color="auto"/>
          <w:left w:val="single" w:sz="4" w:space="4" w:color="auto"/>
          <w:bottom w:val="single" w:sz="4" w:space="1" w:color="auto"/>
          <w:right w:val="single" w:sz="4" w:space="4" w:color="auto"/>
        </w:pBdr>
        <w:rPr>
          <w:lang w:val="en-GB"/>
        </w:rPr>
      </w:pPr>
    </w:p>
    <w:p w:rsidR="002C6073" w:rsidRPr="00D3699D" w:rsidRDefault="002C6073" w:rsidP="002C6073">
      <w:pPr>
        <w:pBdr>
          <w:top w:val="single" w:sz="4" w:space="1" w:color="auto"/>
          <w:left w:val="single" w:sz="4" w:space="4" w:color="auto"/>
          <w:bottom w:val="single" w:sz="4" w:space="1" w:color="auto"/>
          <w:right w:val="single" w:sz="4" w:space="4" w:color="auto"/>
        </w:pBdr>
        <w:rPr>
          <w:lang w:val="en-GB"/>
        </w:rPr>
      </w:pPr>
      <w:r w:rsidRPr="00D3699D">
        <w:rPr>
          <w:lang w:val="en-GB"/>
        </w:rPr>
        <w:t>Questions :</w:t>
      </w:r>
    </w:p>
    <w:p w:rsidR="00CC2850" w:rsidRPr="00D3699D" w:rsidRDefault="0078225D" w:rsidP="002C6073">
      <w:pPr>
        <w:pBdr>
          <w:top w:val="single" w:sz="4" w:space="1" w:color="auto"/>
          <w:left w:val="single" w:sz="4" w:space="4" w:color="auto"/>
          <w:bottom w:val="single" w:sz="4" w:space="1" w:color="auto"/>
          <w:right w:val="single" w:sz="4" w:space="4" w:color="auto"/>
        </w:pBdr>
        <w:rPr>
          <w:lang w:val="en-GB"/>
        </w:rPr>
      </w:pPr>
      <w:r w:rsidRPr="00D3699D">
        <w:rPr>
          <w:lang w:val="en-GB"/>
        </w:rPr>
        <w:t xml:space="preserve">Could someone explain what is done (and not done)  when stop-reset-initialize are clicked </w:t>
      </w:r>
      <w:r w:rsidR="005151E6" w:rsidRPr="00D3699D">
        <w:rPr>
          <w:lang w:val="en-GB"/>
        </w:rPr>
        <w:t>within GUI ?</w:t>
      </w:r>
    </w:p>
    <w:p w:rsidR="00CC2850" w:rsidRPr="00D3699D" w:rsidRDefault="005151E6" w:rsidP="002C6073">
      <w:pPr>
        <w:pBdr>
          <w:top w:val="single" w:sz="4" w:space="1" w:color="auto"/>
          <w:left w:val="single" w:sz="4" w:space="4" w:color="auto"/>
          <w:bottom w:val="single" w:sz="4" w:space="1" w:color="auto"/>
          <w:right w:val="single" w:sz="4" w:space="4" w:color="auto"/>
        </w:pBdr>
        <w:rPr>
          <w:lang w:val="en-GB"/>
        </w:rPr>
      </w:pPr>
      <w:r w:rsidRPr="00D3699D">
        <w:rPr>
          <w:lang w:val="en-GB"/>
        </w:rPr>
        <w:t>Particularly, is it possible to reload the context (ContextBuiler build method) from scratch from within the gui ?</w:t>
      </w:r>
    </w:p>
    <w:p w:rsidR="0078225D" w:rsidRPr="00D3699D" w:rsidRDefault="00CC2850" w:rsidP="002C6073">
      <w:pPr>
        <w:pBdr>
          <w:top w:val="single" w:sz="4" w:space="1" w:color="auto"/>
          <w:left w:val="single" w:sz="4" w:space="4" w:color="auto"/>
          <w:bottom w:val="single" w:sz="4" w:space="1" w:color="auto"/>
          <w:right w:val="single" w:sz="4" w:space="4" w:color="auto"/>
        </w:pBdr>
        <w:rPr>
          <w:lang w:val="en-GB"/>
        </w:rPr>
      </w:pPr>
      <w:r w:rsidRPr="00D3699D">
        <w:rPr>
          <w:lang w:val="en-GB"/>
        </w:rPr>
        <w:t>Or is there a way to cleanly finish a run ?</w:t>
      </w:r>
    </w:p>
    <w:p w:rsidR="005151E6" w:rsidRPr="00D3699D" w:rsidRDefault="005151E6" w:rsidP="002C6073">
      <w:pPr>
        <w:pBdr>
          <w:top w:val="single" w:sz="4" w:space="1" w:color="auto"/>
          <w:left w:val="single" w:sz="4" w:space="4" w:color="auto"/>
          <w:bottom w:val="single" w:sz="4" w:space="1" w:color="auto"/>
          <w:right w:val="single" w:sz="4" w:space="4" w:color="auto"/>
        </w:pBdr>
        <w:rPr>
          <w:lang w:val="en-GB"/>
        </w:rPr>
      </w:pPr>
    </w:p>
    <w:p w:rsidR="0078225D" w:rsidRDefault="0078225D" w:rsidP="002C6073">
      <w:pPr>
        <w:pBdr>
          <w:top w:val="single" w:sz="4" w:space="1" w:color="auto"/>
          <w:left w:val="single" w:sz="4" w:space="4" w:color="auto"/>
          <w:bottom w:val="single" w:sz="4" w:space="1" w:color="auto"/>
          <w:right w:val="single" w:sz="4" w:space="4" w:color="auto"/>
        </w:pBdr>
      </w:pPr>
      <w:r>
        <w:t>Thank you,</w:t>
      </w:r>
    </w:p>
    <w:p w:rsidR="0078225D" w:rsidRDefault="0078225D" w:rsidP="002C6073">
      <w:pPr>
        <w:pBdr>
          <w:top w:val="single" w:sz="4" w:space="1" w:color="auto"/>
          <w:left w:val="single" w:sz="4" w:space="4" w:color="auto"/>
          <w:bottom w:val="single" w:sz="4" w:space="1" w:color="auto"/>
          <w:right w:val="single" w:sz="4" w:space="4" w:color="auto"/>
        </w:pBdr>
      </w:pPr>
      <w:r>
        <w:t>Jean</w:t>
      </w:r>
    </w:p>
    <w:p w:rsidR="0078225D" w:rsidRDefault="0078225D" w:rsidP="00C43428"/>
    <w:p w:rsidR="0065183B" w:rsidRDefault="0065183B" w:rsidP="0065183B">
      <w:pPr>
        <w:numPr>
          <w:ilvl w:val="0"/>
          <w:numId w:val="2"/>
        </w:numPr>
      </w:pPr>
      <w:r w:rsidRPr="0065183B">
        <w:t>initialisation à null et clear() de la plupart des champs static</w:t>
      </w:r>
      <w:r>
        <w:t xml:space="preserve"> -&gt; bon redémarrage, </w:t>
      </w:r>
    </w:p>
    <w:p w:rsidR="0065183B" w:rsidRPr="0065183B" w:rsidRDefault="0065183B" w:rsidP="0065183B">
      <w:pPr>
        <w:numPr>
          <w:ilvl w:val="0"/>
          <w:numId w:val="2"/>
        </w:numPr>
      </w:pPr>
      <w:r>
        <w:t>Toujours 1</w:t>
      </w:r>
      <w:r w:rsidRPr="0065183B">
        <w:rPr>
          <w:vertAlign w:val="superscript"/>
        </w:rPr>
        <w:t>ère</w:t>
      </w:r>
      <w:r>
        <w:t xml:space="preserve"> simulation différente des autres + plus de console au build à part le premier.</w:t>
      </w:r>
    </w:p>
    <w:p w:rsidR="002C6073" w:rsidRDefault="002C6073" w:rsidP="00C43428"/>
    <w:p w:rsidR="00D204CA" w:rsidRDefault="00D204CA" w:rsidP="00D204CA">
      <w:pPr>
        <w:pStyle w:val="Titre2"/>
      </w:pPr>
      <w:r>
        <w:lastRenderedPageBreak/>
        <w:t>12.02.13 Suite chantier refonte plate-forme</w:t>
      </w:r>
    </w:p>
    <w:p w:rsidR="00D204CA" w:rsidRDefault="00D204CA" w:rsidP="00C43428"/>
    <w:p w:rsidR="00D204CA" w:rsidRDefault="00402110" w:rsidP="00C43428">
      <w:r>
        <w:t>AFAIRE (OK)</w:t>
      </w:r>
      <w:r w:rsidR="00D204CA">
        <w:t> : faire une procédure close ou closeFiles pour les inspecteurs. Lancer en boucle la procédure pour chaque inspecteur depuis le protocole.</w:t>
      </w:r>
    </w:p>
    <w:p w:rsidR="00D204CA" w:rsidRDefault="00402110" w:rsidP="00C43428">
      <w:r>
        <w:t>AFAIRE (OK)</w:t>
      </w:r>
      <w:r w:rsidR="003F0F19">
        <w:t> : voir pourquoi nbDeath plante l’onglet correspondant à la fin</w:t>
      </w:r>
    </w:p>
    <w:p w:rsidR="00833775" w:rsidRDefault="00402110" w:rsidP="00C43428">
      <w:r>
        <w:t>AFAIRE (OK)</w:t>
      </w:r>
      <w:r w:rsidR="00833775">
        <w:t> : voir les autres protocoles</w:t>
      </w:r>
    </w:p>
    <w:p w:rsidR="00833775" w:rsidRDefault="00833775" w:rsidP="00C43428">
      <w:r>
        <w:t>AFAIRE : refactoring dans l’ordre :</w:t>
      </w:r>
    </w:p>
    <w:p w:rsidR="00833775" w:rsidRDefault="00833775" w:rsidP="00833775">
      <w:pPr>
        <w:numPr>
          <w:ilvl w:val="0"/>
          <w:numId w:val="4"/>
        </w:numPr>
      </w:pPr>
      <w:r>
        <w:t>simmasto0</w:t>
      </w:r>
    </w:p>
    <w:p w:rsidR="00833775" w:rsidRDefault="00833775" w:rsidP="00833775">
      <w:pPr>
        <w:numPr>
          <w:ilvl w:val="0"/>
          <w:numId w:val="4"/>
        </w:numPr>
      </w:pPr>
      <w:r>
        <w:t>data</w:t>
      </w:r>
    </w:p>
    <w:p w:rsidR="00833775" w:rsidRDefault="00833775" w:rsidP="00833775">
      <w:pPr>
        <w:numPr>
          <w:ilvl w:val="0"/>
          <w:numId w:val="4"/>
        </w:numPr>
      </w:pPr>
      <w:r>
        <w:t>thing</w:t>
      </w:r>
    </w:p>
    <w:p w:rsidR="00833775" w:rsidRDefault="00833775" w:rsidP="00833775">
      <w:pPr>
        <w:numPr>
          <w:ilvl w:val="0"/>
          <w:numId w:val="4"/>
        </w:numPr>
      </w:pPr>
      <w:r>
        <w:t>presentation</w:t>
      </w:r>
    </w:p>
    <w:p w:rsidR="00833775" w:rsidRDefault="00833775" w:rsidP="00C43428"/>
    <w:p w:rsidR="00C5236E" w:rsidRDefault="00C5236E" w:rsidP="00C5236E">
      <w:pPr>
        <w:pStyle w:val="Titre2"/>
      </w:pPr>
      <w:r>
        <w:t>13.02.13 Problème simulation n</w:t>
      </w:r>
      <w:r w:rsidR="00264842">
        <w:t>on</w:t>
      </w:r>
      <w:r>
        <w:t xml:space="preserve"> identiques</w:t>
      </w:r>
    </w:p>
    <w:p w:rsidR="00C5236E" w:rsidRDefault="00C5236E" w:rsidP="00C43428"/>
    <w:p w:rsidR="00C5236E" w:rsidRDefault="00C5236E" w:rsidP="00C5236E">
      <w:pPr>
        <w:numPr>
          <w:ilvl w:val="0"/>
          <w:numId w:val="5"/>
        </w:numPr>
      </w:pPr>
      <w:r>
        <w:t>si tout le temps lancé sans stop : même résultat 1 à n</w:t>
      </w:r>
    </w:p>
    <w:p w:rsidR="00C5236E" w:rsidRDefault="00C5236E" w:rsidP="00C5236E">
      <w:pPr>
        <w:numPr>
          <w:ilvl w:val="0"/>
          <w:numId w:val="5"/>
        </w:numPr>
      </w:pPr>
      <w:r>
        <w:t>si lancé avec stop à 100 -&gt; tout le temps autre résultat</w:t>
      </w:r>
    </w:p>
    <w:p w:rsidR="00C5236E" w:rsidRDefault="00C5236E" w:rsidP="00C43428"/>
    <w:p w:rsidR="00C5236E" w:rsidRPr="00D3699D" w:rsidRDefault="00C5236E" w:rsidP="00C5236E">
      <w:pPr>
        <w:pStyle w:val="Titre3"/>
        <w:rPr>
          <w:lang w:val="en-GB"/>
        </w:rPr>
      </w:pPr>
      <w:r w:rsidRPr="00D3699D">
        <w:rPr>
          <w:lang w:val="en-GB"/>
        </w:rPr>
        <w:t>Mail à old nabble :</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Subject : reloading contextBuilder</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Hello Nick,</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In fact in our case, the output console is redirected to a custom user panel on the GUI but it is not reset when the simulation is run a second time and our ContextBuilder prints are lost in the "ether"..</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Our console is defined as part of a user panel in the following xml file:</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 xml:space="preserve">    - &lt;repast.simphony.userpanel.ui.DefaultUserPanelDescriptor&gt;</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 xml:space="preserve">      &lt;name&gt;User Panel&lt;/name&gt;</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 xml:space="preserve">      &lt;userPanelCreator&gt;presentation.display.C_UserPanel&lt;/userPanelCreator&gt;</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 xml:space="preserve">      &lt;/repast.simphony.userpanel.ui.DefaultUserPanelDescriptor&gt;</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We have a specific ModelInitializer class with a runCleanup method that closes the console.</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If we disconnect this console we get all prints ok in the eclipse standard output console.</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This simulation cleanup procedure is a bit mysterious for us as, moreover, the first simulation in the GUI produces different results from the following ones which, them, are all identicals (I posted on this topic already on oldnabble).</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Is there any place in the Simphony doc or api where one can find how and when to perform cleanup operations once either a stop or reset button is pushed on the gui ?</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p>
    <w:p w:rsidR="00C5236E" w:rsidRDefault="00C5236E" w:rsidP="00C5236E">
      <w:pPr>
        <w:pBdr>
          <w:top w:val="single" w:sz="4" w:space="1" w:color="auto"/>
          <w:left w:val="single" w:sz="4" w:space="1" w:color="auto"/>
          <w:bottom w:val="single" w:sz="4" w:space="1" w:color="auto"/>
          <w:right w:val="single" w:sz="4" w:space="1" w:color="auto"/>
        </w:pBdr>
      </w:pPr>
      <w:r>
        <w:t>Jean</w:t>
      </w:r>
    </w:p>
    <w:p w:rsidR="00C5236E" w:rsidRDefault="00C5236E" w:rsidP="00C5236E">
      <w:pPr>
        <w:pBdr>
          <w:top w:val="single" w:sz="4" w:space="1" w:color="auto"/>
          <w:left w:val="single" w:sz="4" w:space="1" w:color="auto"/>
          <w:bottom w:val="single" w:sz="4" w:space="1" w:color="auto"/>
          <w:right w:val="single" w:sz="4" w:space="1" w:color="auto"/>
        </w:pBdr>
      </w:pPr>
    </w:p>
    <w:p w:rsidR="00C5236E" w:rsidRDefault="00C5236E" w:rsidP="00C5236E">
      <w:pPr>
        <w:pBdr>
          <w:top w:val="single" w:sz="4" w:space="1" w:color="auto"/>
          <w:left w:val="single" w:sz="4" w:space="1" w:color="auto"/>
          <w:bottom w:val="single" w:sz="4" w:space="1" w:color="auto"/>
          <w:right w:val="single" w:sz="4" w:space="1" w:color="auto"/>
        </w:pBdr>
      </w:pPr>
      <w:r>
        <w:t xml:space="preserve">    Nick Collier wrote</w:t>
      </w:r>
    </w:p>
    <w:p w:rsidR="00C5236E" w:rsidRDefault="00C5236E" w:rsidP="00C5236E">
      <w:pPr>
        <w:pBdr>
          <w:top w:val="single" w:sz="4" w:space="1" w:color="auto"/>
          <w:left w:val="single" w:sz="4" w:space="1" w:color="auto"/>
          <w:bottom w:val="single" w:sz="4" w:space="1" w:color="auto"/>
          <w:right w:val="single" w:sz="4" w:space="1" w:color="auto"/>
        </w:pBdr>
      </w:pPr>
      <w:r>
        <w:lastRenderedPageBreak/>
        <w:t xml:space="preserve">    Jean,</w:t>
      </w:r>
    </w:p>
    <w:p w:rsidR="00C5236E" w:rsidRDefault="00C5236E" w:rsidP="00C5236E">
      <w:pPr>
        <w:pBdr>
          <w:top w:val="single" w:sz="4" w:space="1" w:color="auto"/>
          <w:left w:val="single" w:sz="4" w:space="1" w:color="auto"/>
          <w:bottom w:val="single" w:sz="4" w:space="1" w:color="auto"/>
          <w:right w:val="single" w:sz="4" w:space="1" w:color="auto"/>
        </w:pBdr>
      </w:pP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t xml:space="preserve">    </w:t>
      </w:r>
      <w:r w:rsidRPr="00D3699D">
        <w:rPr>
          <w:lang w:val="en-GB"/>
        </w:rPr>
        <w:t>I was thinking a bit more about this. In your previous message, it looked like you were printing out a line in your ContextBuilder, but you were only seeing this once during the first run. Is that correct? Is the line printed during the build method? If so then it means something is going wrong between the end of one run and the beginning of the next. Do you get a stack trace anywhere?</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 xml:space="preserve">    Nick</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If you reply to this email, your message will be added to the discussion below:</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http://repast.10935.n7.nabble.com/contextBuilder-full-reset-tp8945p8973.html</w:t>
      </w:r>
    </w:p>
    <w:p w:rsidR="00C5236E" w:rsidRPr="00D3699D" w:rsidRDefault="00C5236E" w:rsidP="00C5236E">
      <w:pPr>
        <w:pBdr>
          <w:top w:val="single" w:sz="4" w:space="1" w:color="auto"/>
          <w:left w:val="single" w:sz="4" w:space="1" w:color="auto"/>
          <w:bottom w:val="single" w:sz="4" w:space="1" w:color="auto"/>
          <w:right w:val="single" w:sz="4" w:space="1" w:color="auto"/>
        </w:pBdr>
        <w:rPr>
          <w:lang w:val="en-GB"/>
        </w:rPr>
      </w:pPr>
      <w:r w:rsidRPr="00D3699D">
        <w:rPr>
          <w:lang w:val="en-GB"/>
        </w:rPr>
        <w:t>To unsubscribe from contextBuilder full reset ?, click here.</w:t>
      </w:r>
    </w:p>
    <w:p w:rsidR="00C5236E" w:rsidRDefault="00C5236E" w:rsidP="00C5236E">
      <w:pPr>
        <w:pBdr>
          <w:top w:val="single" w:sz="4" w:space="1" w:color="auto"/>
          <w:left w:val="single" w:sz="4" w:space="1" w:color="auto"/>
          <w:bottom w:val="single" w:sz="4" w:space="1" w:color="auto"/>
          <w:right w:val="single" w:sz="4" w:space="1" w:color="auto"/>
        </w:pBdr>
      </w:pPr>
      <w:r>
        <w:t>NAML</w:t>
      </w:r>
    </w:p>
    <w:p w:rsidR="00C5236E" w:rsidRDefault="00C5236E" w:rsidP="00C43428"/>
    <w:p w:rsidR="00C5236E" w:rsidRDefault="00264842" w:rsidP="00264842">
      <w:pPr>
        <w:numPr>
          <w:ilvl w:val="0"/>
          <w:numId w:val="6"/>
        </w:numPr>
      </w:pPr>
      <w:r>
        <w:t>Procédure closeSimulation pour tous les inspecteurs qui ferment leurs fichiers spécifiques ; lancée en boucle par A_Protocol qui ferme aussi l’indicateurFile qu’il gère.</w:t>
      </w:r>
    </w:p>
    <w:p w:rsidR="00255338" w:rsidRDefault="00255338" w:rsidP="00264842">
      <w:pPr>
        <w:numPr>
          <w:ilvl w:val="0"/>
          <w:numId w:val="6"/>
        </w:numPr>
      </w:pPr>
      <w:r>
        <w:t>Correction protocole cages</w:t>
      </w:r>
    </w:p>
    <w:p w:rsidR="00255338" w:rsidRDefault="00255338" w:rsidP="00255338"/>
    <w:p w:rsidR="005F0F04" w:rsidRDefault="00255338" w:rsidP="00255338">
      <w:r>
        <w:t>AFAIRE : vérifier que les champs soient bien private, protected quand il faut.</w:t>
      </w:r>
    </w:p>
    <w:p w:rsidR="00255338" w:rsidRDefault="00402110" w:rsidP="00255338">
      <w:r>
        <w:t>AFAIRE (OK)</w:t>
      </w:r>
      <w:r w:rsidR="00255338">
        <w:t> : protocole cage : affichage denb nat, ery, hyb, + FIS</w:t>
      </w:r>
    </w:p>
    <w:p w:rsidR="00541D69" w:rsidRDefault="00541D69" w:rsidP="00541D69">
      <w:pPr>
        <w:pStyle w:val="Titre2"/>
      </w:pPr>
      <w:r>
        <w:t>14.02.13 suite chantier- protocolCage en cours </w:t>
      </w:r>
    </w:p>
    <w:p w:rsidR="00541D69" w:rsidRDefault="00541D69" w:rsidP="00541D69"/>
    <w:p w:rsidR="00541D69" w:rsidRPr="00541D69" w:rsidRDefault="00541D69" w:rsidP="00541D69">
      <w:pPr>
        <w:pBdr>
          <w:top w:val="single" w:sz="4" w:space="1" w:color="auto"/>
          <w:left w:val="single" w:sz="4" w:space="4" w:color="auto"/>
          <w:bottom w:val="single" w:sz="4" w:space="1" w:color="auto"/>
          <w:right w:val="single" w:sz="4" w:space="4" w:color="auto"/>
        </w:pBdr>
        <w:rPr>
          <w:u w:val="single"/>
        </w:rPr>
      </w:pPr>
      <w:r w:rsidRPr="00541D69">
        <w:rPr>
          <w:u w:val="single"/>
        </w:rPr>
        <w:t xml:space="preserve">Réponse de Nick Collier : </w:t>
      </w:r>
    </w:p>
    <w:p w:rsidR="00541D69" w:rsidRDefault="00541D69" w:rsidP="00541D69">
      <w:pPr>
        <w:pBdr>
          <w:top w:val="single" w:sz="4" w:space="1" w:color="auto"/>
          <w:left w:val="single" w:sz="4" w:space="4" w:color="auto"/>
          <w:bottom w:val="single" w:sz="4" w:space="1" w:color="auto"/>
          <w:right w:val="single" w:sz="4" w:space="4" w:color="auto"/>
        </w:pBdr>
      </w:pPr>
      <w:r>
        <w:t>Jean,</w:t>
      </w:r>
    </w:p>
    <w:p w:rsidR="00541D69" w:rsidRPr="00D3699D" w:rsidRDefault="00541D69" w:rsidP="00541D69">
      <w:pPr>
        <w:pBdr>
          <w:top w:val="single" w:sz="4" w:space="1" w:color="auto"/>
          <w:left w:val="single" w:sz="4" w:space="4" w:color="auto"/>
          <w:bottom w:val="single" w:sz="4" w:space="1" w:color="auto"/>
          <w:right w:val="single" w:sz="4" w:space="4" w:color="auto"/>
        </w:pBdr>
        <w:rPr>
          <w:lang w:val="en-GB"/>
        </w:rPr>
      </w:pPr>
      <w:r w:rsidRPr="00D3699D">
        <w:rPr>
          <w:lang w:val="en-GB"/>
        </w:rPr>
        <w:t>You can do this:</w:t>
      </w:r>
    </w:p>
    <w:p w:rsidR="00541D69" w:rsidRPr="00D3699D" w:rsidRDefault="00541D69" w:rsidP="00541D69">
      <w:pPr>
        <w:pBdr>
          <w:top w:val="single" w:sz="4" w:space="1" w:color="auto"/>
          <w:left w:val="single" w:sz="4" w:space="4" w:color="auto"/>
          <w:bottom w:val="single" w:sz="4" w:space="1" w:color="auto"/>
          <w:right w:val="single" w:sz="4" w:space="4" w:color="auto"/>
        </w:pBdr>
        <w:rPr>
          <w:lang w:val="en-GB"/>
        </w:rPr>
      </w:pPr>
    </w:p>
    <w:p w:rsidR="00541D69" w:rsidRPr="00D3699D" w:rsidRDefault="00541D69" w:rsidP="00541D69">
      <w:pPr>
        <w:pBdr>
          <w:top w:val="single" w:sz="4" w:space="1" w:color="auto"/>
          <w:left w:val="single" w:sz="4" w:space="4" w:color="auto"/>
          <w:bottom w:val="single" w:sz="4" w:space="1" w:color="auto"/>
          <w:right w:val="single" w:sz="4" w:space="4" w:color="auto"/>
        </w:pBdr>
        <w:rPr>
          <w:lang w:val="en-GB"/>
        </w:rPr>
      </w:pPr>
      <w:r w:rsidRPr="00D3699D">
        <w:rPr>
          <w:lang w:val="en-GB"/>
        </w:rPr>
        <w:t>RSApplication rsApp = RSApplication.getRSApplicationInstance();</w:t>
      </w:r>
    </w:p>
    <w:p w:rsidR="00541D69" w:rsidRPr="00D3699D" w:rsidRDefault="00541D69" w:rsidP="00541D69">
      <w:pPr>
        <w:pBdr>
          <w:top w:val="single" w:sz="4" w:space="1" w:color="auto"/>
          <w:left w:val="single" w:sz="4" w:space="4" w:color="auto"/>
          <w:bottom w:val="single" w:sz="4" w:space="1" w:color="auto"/>
          <w:right w:val="single" w:sz="4" w:space="4" w:color="auto"/>
        </w:pBdr>
        <w:rPr>
          <w:lang w:val="en-GB"/>
        </w:rPr>
      </w:pPr>
      <w:r w:rsidRPr="00D3699D">
        <w:rPr>
          <w:lang w:val="en-GB"/>
        </w:rPr>
        <w:t>rsApp.getController().getScheduleRunner().addRunListener(X)</w:t>
      </w:r>
    </w:p>
    <w:p w:rsidR="00541D69" w:rsidRPr="00D3699D" w:rsidRDefault="00541D69" w:rsidP="00541D69">
      <w:pPr>
        <w:pBdr>
          <w:top w:val="single" w:sz="4" w:space="1" w:color="auto"/>
          <w:left w:val="single" w:sz="4" w:space="4" w:color="auto"/>
          <w:bottom w:val="single" w:sz="4" w:space="1" w:color="auto"/>
          <w:right w:val="single" w:sz="4" w:space="4" w:color="auto"/>
        </w:pBdr>
        <w:rPr>
          <w:lang w:val="en-GB"/>
        </w:rPr>
      </w:pPr>
    </w:p>
    <w:p w:rsidR="00541D69" w:rsidRDefault="00541D69" w:rsidP="00541D69">
      <w:pPr>
        <w:pBdr>
          <w:top w:val="single" w:sz="4" w:space="1" w:color="auto"/>
          <w:left w:val="single" w:sz="4" w:space="4" w:color="auto"/>
          <w:bottom w:val="single" w:sz="4" w:space="1" w:color="auto"/>
          <w:right w:val="single" w:sz="4" w:space="4" w:color="auto"/>
        </w:pBdr>
      </w:pPr>
      <w:r w:rsidRPr="00D3699D">
        <w:rPr>
          <w:lang w:val="en-GB"/>
        </w:rPr>
        <w:t xml:space="preserve">where X is your class that implements RunListener. You should only add the RunListener once. Your RunListener can listen for stop, start, and pause events. </w:t>
      </w:r>
      <w:r>
        <w:t>Hopefully this will help.</w:t>
      </w:r>
    </w:p>
    <w:p w:rsidR="00541D69" w:rsidRDefault="00541D69" w:rsidP="00541D69">
      <w:pPr>
        <w:pBdr>
          <w:top w:val="single" w:sz="4" w:space="1" w:color="auto"/>
          <w:left w:val="single" w:sz="4" w:space="4" w:color="auto"/>
          <w:bottom w:val="single" w:sz="4" w:space="1" w:color="auto"/>
          <w:right w:val="single" w:sz="4" w:space="4" w:color="auto"/>
        </w:pBdr>
      </w:pPr>
      <w:r>
        <w:t>Nick</w:t>
      </w:r>
    </w:p>
    <w:p w:rsidR="00541D69" w:rsidRDefault="00541D69" w:rsidP="00541D69"/>
    <w:p w:rsidR="00541D69" w:rsidRDefault="00402110" w:rsidP="00541D69">
      <w:r>
        <w:t>AFAIRE (OK)</w:t>
      </w:r>
      <w:r w:rsidR="00541D69">
        <w:t> : pb d’écriture décalée dans le fichier indicateurs.csv (alors que ce n’est pas le cas pour protocole Chize, tous les inspecteurs sont synchros.</w:t>
      </w:r>
    </w:p>
    <w:p w:rsidR="00541D69" w:rsidRPr="00541D69" w:rsidRDefault="00541D69" w:rsidP="00541D69">
      <w:r>
        <w:t>Pas de problèmes pour tous les autres fichiers Genes</w:t>
      </w:r>
    </w:p>
    <w:p w:rsidR="00D92A8D" w:rsidRDefault="00D92A8D" w:rsidP="00D92A8D">
      <w:pPr>
        <w:pStyle w:val="Titre2"/>
      </w:pPr>
      <w:r>
        <w:t>1</w:t>
      </w:r>
      <w:r w:rsidR="00A65A4D">
        <w:t>5</w:t>
      </w:r>
      <w:r>
        <w:t xml:space="preserve">.02.13 </w:t>
      </w:r>
      <w:r w:rsidR="00BC0477">
        <w:t>Procédure</w:t>
      </w:r>
      <w:r w:rsidR="00A65A4D">
        <w:t xml:space="preserve"> protocoles-inspecteurs</w:t>
      </w:r>
    </w:p>
    <w:p w:rsidR="003B3D1F" w:rsidRPr="003B3D1F" w:rsidRDefault="003B3D1F" w:rsidP="003B3D1F"/>
    <w:p w:rsidR="00A65A4D" w:rsidRDefault="007C574C" w:rsidP="00A65A4D">
      <w:r>
        <w:rPr>
          <w:noProof/>
        </w:rPr>
        <w:lastRenderedPageBreak/>
        <w:drawing>
          <wp:inline distT="0" distB="0" distL="0" distR="0">
            <wp:extent cx="5762625" cy="36290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629025"/>
                    </a:xfrm>
                    <a:prstGeom prst="rect">
                      <a:avLst/>
                    </a:prstGeom>
                    <a:noFill/>
                    <a:ln>
                      <a:noFill/>
                    </a:ln>
                  </pic:spPr>
                </pic:pic>
              </a:graphicData>
            </a:graphic>
          </wp:inline>
        </w:drawing>
      </w:r>
    </w:p>
    <w:p w:rsidR="003B3D1F" w:rsidRDefault="007C574C" w:rsidP="00A65A4D">
      <w:r>
        <w:rPr>
          <w:noProof/>
        </w:rPr>
        <w:drawing>
          <wp:inline distT="0" distB="0" distL="0" distR="0">
            <wp:extent cx="5762625" cy="31146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rsidR="00A65A4D" w:rsidRDefault="00A65A4D" w:rsidP="00A65A4D"/>
    <w:p w:rsidR="00A65A4D" w:rsidRDefault="00A65A4D" w:rsidP="00A65A4D">
      <w:pPr>
        <w:ind w:left="58"/>
      </w:pPr>
    </w:p>
    <w:p w:rsidR="00A65A4D" w:rsidRDefault="00A65A4D" w:rsidP="00A65A4D">
      <w:pPr>
        <w:ind w:left="58"/>
      </w:pPr>
    </w:p>
    <w:p w:rsidR="00A65A4D" w:rsidRDefault="00A65A4D" w:rsidP="00A65A4D">
      <w:pPr>
        <w:ind w:left="58"/>
      </w:pPr>
      <w:r>
        <w:t>AFAIRE : ouverture des fichiers, passer le dossier en paramètre</w:t>
      </w:r>
    </w:p>
    <w:p w:rsidR="00A65A4D" w:rsidRDefault="00041635" w:rsidP="00A65A4D">
      <w:r>
        <w:t>AFAIRE : traitement spécifique de table de mortalité M.arvalis dans C_Rodent et I_sim_constants, à mettre ailleurs mais où ( ! unité our dans ce cas mais peut-être pas partout).</w:t>
      </w:r>
    </w:p>
    <w:p w:rsidR="00DF0B7B" w:rsidRDefault="00DF0B7B" w:rsidP="00A65A4D"/>
    <w:p w:rsidR="00DF0B7B" w:rsidRDefault="00DF0B7B" w:rsidP="00DF0B7B">
      <w:pPr>
        <w:pStyle w:val="Titre2"/>
      </w:pPr>
      <w:r>
        <w:t xml:space="preserve">19.02.2013 Recherche biblio pour pape : </w:t>
      </w:r>
    </w:p>
    <w:p w:rsidR="00DF0B7B" w:rsidRDefault="00DF0B7B" w:rsidP="00A65A4D">
      <w:r w:rsidRPr="00DF0B7B">
        <w:t>A Computer Simulation Model of rodent rat</w:t>
      </w:r>
    </w:p>
    <w:p w:rsidR="00AE13C5" w:rsidRDefault="00AE13C5" w:rsidP="00A65A4D"/>
    <w:p w:rsidR="00AE13C5" w:rsidRDefault="00AE13C5" w:rsidP="00AE13C5">
      <w:pPr>
        <w:pStyle w:val="Titre2"/>
      </w:pPr>
      <w:r>
        <w:lastRenderedPageBreak/>
        <w:t>A sauver pour passage Scott :</w:t>
      </w:r>
    </w:p>
    <w:p w:rsidR="00AE13C5" w:rsidRDefault="00AE13C5" w:rsidP="00AE13C5">
      <w:pPr>
        <w:numPr>
          <w:ilvl w:val="0"/>
          <w:numId w:val="7"/>
        </w:numPr>
      </w:pPr>
      <w:r>
        <w:t>Favoris Firefox et Explorer</w:t>
      </w:r>
    </w:p>
    <w:p w:rsidR="00F02FFF" w:rsidRDefault="00F02FFF" w:rsidP="00AE13C5">
      <w:pPr>
        <w:numPr>
          <w:ilvl w:val="0"/>
          <w:numId w:val="7"/>
        </w:numPr>
      </w:pPr>
      <w:r>
        <w:t>voir avec ccleaner les applications existantes</w:t>
      </w:r>
    </w:p>
    <w:p w:rsidR="00AE13C5" w:rsidRDefault="00AE13C5" w:rsidP="00A65A4D"/>
    <w:p w:rsidR="00D0519A" w:rsidRDefault="00D0519A" w:rsidP="00D0519A">
      <w:pPr>
        <w:pStyle w:val="Titre2"/>
      </w:pPr>
      <w:r>
        <w:t>20.02.2013</w:t>
      </w:r>
    </w:p>
    <w:p w:rsidR="00D0519A" w:rsidRDefault="00D0519A" w:rsidP="00D0519A">
      <w:r>
        <w:t>Modif. De C_Chart pour changer couleurs du pieChart</w:t>
      </w:r>
    </w:p>
    <w:p w:rsidR="00E82803" w:rsidRDefault="00E82803" w:rsidP="00D0519A">
      <w:r>
        <w:t>Suppresion de DataReadWriteSQL</w:t>
      </w:r>
    </w:p>
    <w:p w:rsidR="00D97A41" w:rsidRDefault="00D97A41" w:rsidP="00D0519A"/>
    <w:p w:rsidR="00D97A41" w:rsidRDefault="00D97A41" w:rsidP="00D97A41">
      <w:pPr>
        <w:pStyle w:val="Titre2"/>
      </w:pPr>
      <w:r>
        <w:t>21.02.2013 commentaires des commits svn</w:t>
      </w:r>
    </w:p>
    <w:p w:rsidR="00D97A41" w:rsidRPr="00D97A41" w:rsidRDefault="00D97A41" w:rsidP="00D97A41"/>
    <w:p w:rsidR="00D97A41" w:rsidRPr="00D97A41" w:rsidRDefault="00D97A41" w:rsidP="00D97A41">
      <w:pPr>
        <w:tabs>
          <w:tab w:val="left" w:pos="540"/>
          <w:tab w:val="left" w:pos="1980"/>
        </w:tabs>
        <w:ind w:left="2880" w:hanging="3420"/>
        <w:rPr>
          <w:rFonts w:ascii="Arial" w:hAnsi="Arial" w:cs="Arial"/>
          <w:b/>
          <w:bCs/>
          <w:caps/>
          <w:sz w:val="20"/>
          <w:szCs w:val="20"/>
        </w:rPr>
      </w:pPr>
      <w:r w:rsidRPr="00DC3C82">
        <w:rPr>
          <w:rFonts w:ascii="Arial" w:hAnsi="Arial" w:cs="Arial"/>
          <w:b/>
          <w:bCs/>
          <w:caps/>
          <w:sz w:val="20"/>
          <w:szCs w:val="20"/>
        </w:rPr>
        <w:t>révision</w:t>
      </w:r>
      <w:r w:rsidRPr="00DC3C82">
        <w:rPr>
          <w:rFonts w:ascii="Arial" w:hAnsi="Arial" w:cs="Arial"/>
          <w:b/>
          <w:bCs/>
          <w:caps/>
          <w:sz w:val="20"/>
          <w:szCs w:val="20"/>
        </w:rPr>
        <w:tab/>
        <w:t>qui</w:t>
      </w:r>
      <w:r w:rsidRPr="00DC3C82">
        <w:rPr>
          <w:rFonts w:ascii="Arial" w:hAnsi="Arial" w:cs="Arial"/>
          <w:b/>
          <w:bCs/>
          <w:caps/>
          <w:sz w:val="20"/>
          <w:szCs w:val="20"/>
        </w:rPr>
        <w:tab/>
        <w:t>date</w:t>
      </w:r>
      <w:r w:rsidRPr="00DC3C82">
        <w:rPr>
          <w:rFonts w:ascii="Arial" w:hAnsi="Arial" w:cs="Arial"/>
          <w:b/>
          <w:bCs/>
          <w:caps/>
          <w:sz w:val="20"/>
          <w:szCs w:val="20"/>
        </w:rPr>
        <w:tab/>
        <w:t>changements</w:t>
      </w:r>
      <w:r w:rsidRPr="00DC3C82">
        <w:t xml:space="preserve"> </w:t>
      </w:r>
      <w:r>
        <w:t xml:space="preserve"> </w:t>
      </w:r>
      <w:r w:rsidRPr="00DC3C82">
        <w:t>(</w:t>
      </w:r>
      <w:r w:rsidRPr="00DC3C82">
        <w:rPr>
          <w:color w:val="FF0000"/>
        </w:rPr>
        <w:t>en rouge</w:t>
      </w:r>
      <w:r w:rsidRPr="00DC3C82">
        <w:t> : séquence coupée)</w:t>
      </w:r>
    </w:p>
    <w:p w:rsidR="00D0519A" w:rsidRDefault="00D0519A" w:rsidP="00A65A4D"/>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362</w:t>
      </w:r>
      <w:r w:rsidRPr="001F486F">
        <w:rPr>
          <w:sz w:val="20"/>
          <w:szCs w:val="20"/>
        </w:rPr>
        <w:tab/>
        <w:t>lefur</w:t>
      </w:r>
      <w:r w:rsidRPr="001F486F">
        <w:rPr>
          <w:sz w:val="20"/>
          <w:szCs w:val="20"/>
        </w:rPr>
        <w:tab/>
        <w:t>03/01/2013</w:t>
      </w:r>
      <w:r w:rsidRPr="001F486F">
        <w:rPr>
          <w:sz w:val="20"/>
          <w:szCs w:val="20"/>
        </w:rPr>
        <w:tab/>
      </w:r>
      <w:r w:rsidRPr="001F486F">
        <w:rPr>
          <w:rFonts w:ascii="Arial" w:hAnsi="Arial" w:cs="Arial"/>
          <w:sz w:val="20"/>
          <w:szCs w:val="20"/>
        </w:rPr>
        <w:t>après M2 Pape, version Centenal opérationnelle, autres protocoles non vérifiés.</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363</w:t>
      </w:r>
      <w:r w:rsidRPr="001F486F">
        <w:rPr>
          <w:sz w:val="20"/>
          <w:szCs w:val="20"/>
        </w:rPr>
        <w:tab/>
        <w:t>lefur</w:t>
      </w:r>
      <w:r w:rsidRPr="001F486F">
        <w:rPr>
          <w:sz w:val="20"/>
          <w:szCs w:val="20"/>
        </w:rPr>
        <w:tab/>
        <w:t>15/01/2013</w:t>
      </w:r>
      <w:r w:rsidRPr="001F486F">
        <w:rPr>
          <w:sz w:val="20"/>
          <w:szCs w:val="20"/>
        </w:rPr>
        <w:tab/>
      </w:r>
      <w:r w:rsidRPr="001F486F">
        <w:rPr>
          <w:rFonts w:ascii="Arial" w:hAnsi="Arial" w:cs="Arial"/>
          <w:sz w:val="20"/>
          <w:szCs w:val="20"/>
        </w:rPr>
        <w:t>idem que précédent avec mise au propre (javadoc, qq unused imports)</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364</w:t>
      </w:r>
      <w:r w:rsidRPr="001F486F">
        <w:rPr>
          <w:sz w:val="20"/>
          <w:szCs w:val="20"/>
        </w:rPr>
        <w:tab/>
        <w:t>lefur</w:t>
      </w:r>
      <w:r w:rsidRPr="001F486F">
        <w:rPr>
          <w:sz w:val="20"/>
          <w:szCs w:val="20"/>
        </w:rPr>
        <w:tab/>
        <w:t>15/01/2013</w:t>
      </w:r>
      <w:r w:rsidRPr="001F486F">
        <w:rPr>
          <w:sz w:val="20"/>
          <w:szCs w:val="20"/>
        </w:rPr>
        <w:tab/>
      </w:r>
      <w:r w:rsidRPr="001F486F">
        <w:rPr>
          <w:rFonts w:ascii="Arial" w:hAnsi="Arial" w:cs="Arial"/>
          <w:sz w:val="20"/>
          <w:szCs w:val="20"/>
        </w:rPr>
        <w:t>Version opérationnelle (tous protocoles) fin M2 Pape / changement de carte à t150, display nombre de wandering rodents</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color w:val="FF0000"/>
          <w:sz w:val="20"/>
          <w:szCs w:val="20"/>
        </w:rPr>
        <w:t>366</w:t>
      </w:r>
      <w:r w:rsidRPr="001F486F">
        <w:rPr>
          <w:color w:val="FF0000"/>
          <w:sz w:val="20"/>
          <w:szCs w:val="20"/>
        </w:rPr>
        <w:tab/>
      </w:r>
      <w:r w:rsidRPr="001F486F">
        <w:rPr>
          <w:sz w:val="20"/>
          <w:szCs w:val="20"/>
        </w:rPr>
        <w:t>lefur</w:t>
      </w:r>
      <w:r w:rsidRPr="001F486F">
        <w:rPr>
          <w:sz w:val="20"/>
          <w:szCs w:val="20"/>
        </w:rPr>
        <w:tab/>
        <w:t>24/01/2013</w:t>
      </w:r>
      <w:r w:rsidRPr="001F486F">
        <w:rPr>
          <w:sz w:val="20"/>
          <w:szCs w:val="20"/>
        </w:rPr>
        <w:tab/>
      </w:r>
      <w:r w:rsidRPr="001F486F">
        <w:rPr>
          <w:rFonts w:ascii="Arial" w:hAnsi="Arial" w:cs="Arial"/>
          <w:sz w:val="20"/>
          <w:szCs w:val="20"/>
        </w:rPr>
        <w:t>petit refactoringaffihcheData de JEL en recordXinFile</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367</w:t>
      </w:r>
      <w:r w:rsidRPr="001F486F">
        <w:rPr>
          <w:sz w:val="20"/>
          <w:szCs w:val="20"/>
        </w:rPr>
        <w:tab/>
        <w:t>lefur</w:t>
      </w:r>
      <w:r w:rsidRPr="001F486F">
        <w:rPr>
          <w:sz w:val="20"/>
          <w:szCs w:val="20"/>
        </w:rPr>
        <w:tab/>
        <w:t>29/01/2013</w:t>
      </w:r>
      <w:r w:rsidRPr="001F486F">
        <w:rPr>
          <w:sz w:val="20"/>
          <w:szCs w:val="20"/>
        </w:rPr>
        <w:tab/>
      </w:r>
      <w:r w:rsidRPr="001F486F">
        <w:rPr>
          <w:rFonts w:ascii="Arial" w:hAnsi="Arial" w:cs="Arial"/>
          <w:sz w:val="20"/>
          <w:szCs w:val="20"/>
        </w:rPr>
        <w:t>chantier suite / - inspecteurs ok sauf écriture fichier indicateurs / - inspecteurs ont chacun leurs fichiers et écriture privés + champ indicators remplis en cascade. / - A faire: protocoles puis écriture fichier au bon endroit / - A faire: refactorer protocoles et inspecteurs dans data et presentation / - A faire: revoir stepVariousProcedure et rasterManager</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368</w:t>
      </w:r>
      <w:r w:rsidRPr="001F486F">
        <w:rPr>
          <w:sz w:val="20"/>
          <w:szCs w:val="20"/>
        </w:rPr>
        <w:tab/>
        <w:t>lefur</w:t>
      </w:r>
      <w:r w:rsidRPr="001F486F">
        <w:rPr>
          <w:sz w:val="20"/>
          <w:szCs w:val="20"/>
        </w:rPr>
        <w:tab/>
        <w:t>29/01/2013</w:t>
      </w:r>
      <w:r w:rsidRPr="001F486F">
        <w:rPr>
          <w:sz w:val="20"/>
          <w:szCs w:val="20"/>
        </w:rPr>
        <w:tab/>
      </w:r>
      <w:r w:rsidRPr="001F486F">
        <w:rPr>
          <w:rFonts w:ascii="Arial" w:hAnsi="Arial" w:cs="Arial"/>
          <w:sz w:val="20"/>
          <w:szCs w:val="20"/>
        </w:rPr>
        <w:t>En chantier - non fonctionnel / ajout de A_Inspector et C_InspectorColonialRodent</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369</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refactoring de C_Context_Creator vers C_ContextCreator</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370</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chantier suite avant gros refactorings : toutes les erreurs de codage effacées / suppression de C_ClassNames.java / A Faire : débugger la simulation /  /</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371</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chantier suite : inspecteurs dans ContextCreator ok  / creation d'une interface inspecteur -&gt;  dans context_Creator seulement inspector et inspectorGenetic / En cours: déplacement des steps de stepVariousProcedure vers les protocoles respectifs / A Faire : écriture fichiers indicateurs /</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372</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chantier suite protocoles ok  / En cours: contextCreator et écriture fichiers indicateurs /</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373</w:t>
      </w:r>
      <w:r w:rsidRPr="001F486F">
        <w:rPr>
          <w:sz w:val="20"/>
          <w:szCs w:val="20"/>
        </w:rPr>
        <w:tab/>
        <w:t>lefur</w:t>
      </w:r>
      <w:r w:rsidRPr="001F486F">
        <w:rPr>
          <w:sz w:val="20"/>
          <w:szCs w:val="20"/>
        </w:rPr>
        <w:tab/>
        <w:t>07/02/2013</w:t>
      </w:r>
      <w:r w:rsidRPr="001F486F">
        <w:rPr>
          <w:sz w:val="20"/>
          <w:szCs w:val="20"/>
        </w:rPr>
        <w:tab/>
      </w:r>
      <w:r w:rsidRPr="001F486F">
        <w:rPr>
          <w:rFonts w:ascii="Arial" w:hAnsi="Arial" w:cs="Arial"/>
          <w:sz w:val="20"/>
          <w:szCs w:val="20"/>
        </w:rPr>
        <w:t>chantier suite : / Tous les C_Protocoles dépendent de A_Protocol sauf  Enclosure et HybridUniforme qui étendent  Chize / Tous les C_Inspector hérient de A_Inspector (population, genetic, centenal, colonial, hybrid). Chacun dispose d’un indicatorHeaders et d’un indicatorValues. Ces champs sont agrégés lors de l’écriture du fichier général des indicateurs. / A la création du protocole, on crée les inspecteurs nécessaires puis on déclare ces inspecteurs de façon statique avec la procédure ad hoc dans les display graphiques (C_PAnelInitialize, C_TableauDeBord). / A la création (constucteur) le protocole initialise ses inspecteurs et les affecte aux displays graphiques (C_PAnelInitialize, C_TableauDeBord). / Procédure initProtocol() : A l’initialisation (déclenchée une seule fois par le contextCreator), le protocol construit les populations présentes (rongeurs, carriers, etc.) et au final lance un step pour chacun de ses inspecteurs. /</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lastRenderedPageBreak/>
        <w:t>374</w:t>
      </w:r>
      <w:r w:rsidRPr="001F486F">
        <w:rPr>
          <w:sz w:val="20"/>
          <w:szCs w:val="20"/>
        </w:rPr>
        <w:tab/>
        <w:t>lefur</w:t>
      </w:r>
      <w:r w:rsidRPr="001F486F">
        <w:rPr>
          <w:sz w:val="20"/>
          <w:szCs w:val="20"/>
        </w:rPr>
        <w:tab/>
        <w:t>07/02/2013</w:t>
      </w:r>
      <w:r w:rsidRPr="001F486F">
        <w:rPr>
          <w:sz w:val="20"/>
          <w:szCs w:val="20"/>
        </w:rPr>
        <w:tab/>
      </w:r>
      <w:r w:rsidRPr="001F486F">
        <w:rPr>
          <w:rFonts w:ascii="Arial" w:hAnsi="Arial" w:cs="Arial"/>
          <w:sz w:val="20"/>
          <w:szCs w:val="20"/>
        </w:rPr>
        <w:t>chantier suite : / Le context ne contient plus d’inspecteur, tout est géré par les inspecteurs dont A_Inspector qui contient de façon statique la liste de rongeurs. / A_Protocole définit obligatoirement un inspecteur de type C_InspectorPopulation (contient listRodent qui peut aussi être accédé en static). / Chaque protocole initialise et gère un certain nombre d’inspecteurs. / Tous les protocoles héritent de l’init et du step de A_protocol. / C_InspectorPopulation a deux champs statiques utilisées par les gestionnaires: listRodents  (utilisé par stepVariousProcedure, inspecteurs et protocoles), nbMales et nbFemales (utilisé par C_InspectorGenetic), listRodentsBirth et sa méthode static addRodentToBirthList (utilisé par par groundManager) / AFAIRE : pourrait être remplacé par contextualizeNewAgent de A_Protocole / Aucun objet du package thing ne doit connaître les inspecteurs, ni connaître la liste complète des rongeurs / Seul A_protocol ajoute des rongeurs à la liste. / Pour C_GenemoneEucaryote initialisation statique d’un C_InspectorHybrid pour récolter les différentes causes des lethal alleles. /</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375</w:t>
      </w:r>
      <w:r w:rsidRPr="001F486F">
        <w:rPr>
          <w:sz w:val="20"/>
          <w:szCs w:val="20"/>
        </w:rPr>
        <w:tab/>
        <w:t>lefur</w:t>
      </w:r>
      <w:r w:rsidRPr="001F486F">
        <w:rPr>
          <w:sz w:val="20"/>
          <w:szCs w:val="20"/>
        </w:rPr>
        <w:tab/>
        <w:t>08/02/2013</w:t>
      </w:r>
      <w:r w:rsidRPr="001F486F">
        <w:rPr>
          <w:sz w:val="20"/>
          <w:szCs w:val="20"/>
        </w:rPr>
        <w:tab/>
      </w:r>
      <w:r w:rsidRPr="001F486F">
        <w:rPr>
          <w:rFonts w:ascii="Arial" w:hAnsi="Arial" w:cs="Arial"/>
          <w:sz w:val="20"/>
          <w:szCs w:val="20"/>
        </w:rPr>
        <w:t>chantier suite : / - Les Displays ont potentiellement tous les inspecteurs possibles en champ static particulier.  / - C’est le protocole qui instancie ces champs. Les valeurs sont affichées si l’inspecteur en question a été instancié (if xxxinspector != null) … / - initialisation à null et clear() de la plupart des champs static /</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376</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protocols dans simmasto0 semel / déplacement de stepVariousProcedure dans simmasto0</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377</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epiphyte dans presentation semel</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378</w:t>
      </w:r>
      <w:r w:rsidRPr="001F486F">
        <w:rPr>
          <w:sz w:val="20"/>
          <w:szCs w:val="20"/>
        </w:rPr>
        <w:tab/>
        <w:t>lefur</w:t>
      </w:r>
      <w:r w:rsidRPr="001F486F">
        <w:rPr>
          <w:sz w:val="20"/>
          <w:szCs w:val="20"/>
        </w:rPr>
        <w:tab/>
        <w:t>11/02/2013</w:t>
      </w:r>
      <w:r w:rsidRPr="001F486F">
        <w:rPr>
          <w:sz w:val="20"/>
          <w:szCs w:val="20"/>
        </w:rPr>
        <w:tab/>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379</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dna dans thing quater</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380</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dna dans thing ter</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381</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Avant essai de gros refactoring</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382</w:t>
      </w:r>
      <w:r w:rsidRPr="001F486F">
        <w:rPr>
          <w:sz w:val="20"/>
          <w:szCs w:val="20"/>
        </w:rPr>
        <w:tab/>
        <w:t>lefur</w:t>
      </w:r>
      <w:r w:rsidRPr="001F486F">
        <w:rPr>
          <w:sz w:val="20"/>
          <w:szCs w:val="20"/>
        </w:rPr>
        <w:tab/>
        <w:t>12/02/2013</w:t>
      </w:r>
      <w:r w:rsidRPr="001F486F">
        <w:rPr>
          <w:sz w:val="20"/>
          <w:szCs w:val="20"/>
        </w:rPr>
        <w:tab/>
      </w:r>
      <w:r w:rsidRPr="001F486F">
        <w:rPr>
          <w:rFonts w:ascii="Arial" w:hAnsi="Arial" w:cs="Arial"/>
          <w:sz w:val="20"/>
          <w:szCs w:val="20"/>
        </w:rPr>
        <w:t>chantier suite : écriture en boulce des header et valeur de tous les inspecteurs par protocole</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383</w:t>
      </w:r>
      <w:r w:rsidRPr="001F486F">
        <w:rPr>
          <w:sz w:val="20"/>
          <w:szCs w:val="20"/>
        </w:rPr>
        <w:tab/>
        <w:t>lefur</w:t>
      </w:r>
      <w:r w:rsidRPr="001F486F">
        <w:rPr>
          <w:sz w:val="20"/>
          <w:szCs w:val="20"/>
        </w:rPr>
        <w:tab/>
        <w:t>12/02/2013</w:t>
      </w:r>
      <w:r w:rsidRPr="001F486F">
        <w:rPr>
          <w:sz w:val="20"/>
          <w:szCs w:val="20"/>
        </w:rPr>
        <w:tab/>
      </w:r>
      <w:r w:rsidRPr="001F486F">
        <w:rPr>
          <w:rFonts w:ascii="Arial" w:hAnsi="Arial" w:cs="Arial"/>
          <w:sz w:val="20"/>
          <w:szCs w:val="20"/>
        </w:rPr>
        <w:t>chantier suite :  / !!!! le précédent n'a pas fonctionné. / - Ajout dans A_Protocol d'un treeSet inspectors qui gère tous les inspecteurs du protocole (pour sauvegarde des indicateurs)</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384</w:t>
      </w:r>
      <w:r w:rsidRPr="001F486F">
        <w:rPr>
          <w:sz w:val="20"/>
          <w:szCs w:val="20"/>
        </w:rPr>
        <w:tab/>
        <w:t>lefur</w:t>
      </w:r>
      <w:r w:rsidRPr="001F486F">
        <w:rPr>
          <w:sz w:val="20"/>
          <w:szCs w:val="20"/>
        </w:rPr>
        <w:tab/>
        <w:t>12/02/2013</w:t>
      </w:r>
      <w:r w:rsidRPr="001F486F">
        <w:rPr>
          <w:sz w:val="20"/>
          <w:szCs w:val="20"/>
        </w:rPr>
        <w:tab/>
      </w:r>
      <w:r w:rsidRPr="001F486F">
        <w:rPr>
          <w:rFonts w:ascii="Arial" w:hAnsi="Arial" w:cs="Arial"/>
          <w:sz w:val="20"/>
          <w:szCs w:val="20"/>
        </w:rPr>
        <w:t>chantier suite : correction (fastidieuse) de l'ordre de déclenchement step, des inspecteurs, removeDeadRodents, panel, l'affichage des indicateurs</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385</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protocole enclosure et hybridUniform ok, révision des displays et sex-ratio dans user panel / AFAIRE: et l'image ???</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386</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protocolEnclosure n'hérite plus de ProtocolChize mais directement de A_Protocol</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387</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rename package protocols en protocol bis</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388</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protocoleCage et Chize ok, I_Protocol et I_Inspector créés</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389</w:t>
      </w:r>
      <w:r w:rsidRPr="001F486F">
        <w:rPr>
          <w:sz w:val="20"/>
          <w:szCs w:val="20"/>
        </w:rPr>
        <w:tab/>
        <w:t>lefur</w:t>
      </w:r>
      <w:r w:rsidRPr="001F486F">
        <w:rPr>
          <w:sz w:val="20"/>
          <w:szCs w:val="20"/>
        </w:rPr>
        <w:tab/>
        <w:t>20/02/2013</w:t>
      </w:r>
      <w:r w:rsidRPr="001F486F">
        <w:rPr>
          <w:sz w:val="20"/>
          <w:szCs w:val="20"/>
        </w:rPr>
        <w:tab/>
      </w:r>
      <w:r w:rsidRPr="001F486F">
        <w:rPr>
          <w:rFonts w:ascii="Arial" w:hAnsi="Arial" w:cs="Arial"/>
          <w:sz w:val="20"/>
          <w:szCs w:val="20"/>
        </w:rPr>
        <w:t>chantier fin : détails pour javadoc</w:t>
      </w:r>
    </w:p>
    <w:p w:rsidR="00D97A41" w:rsidRPr="001F486F" w:rsidRDefault="00D97A41" w:rsidP="00D97A41">
      <w:pPr>
        <w:tabs>
          <w:tab w:val="left" w:pos="540"/>
          <w:tab w:val="left" w:pos="1800"/>
          <w:tab w:val="left" w:pos="2880"/>
        </w:tabs>
        <w:ind w:left="2880" w:hanging="2825"/>
        <w:rPr>
          <w:rFonts w:ascii="Arial" w:hAnsi="Arial" w:cs="Arial"/>
          <w:sz w:val="20"/>
          <w:szCs w:val="20"/>
        </w:rPr>
      </w:pPr>
      <w:r w:rsidRPr="001F486F">
        <w:rPr>
          <w:sz w:val="20"/>
          <w:szCs w:val="20"/>
        </w:rPr>
        <w:t>390</w:t>
      </w:r>
      <w:r w:rsidRPr="001F486F">
        <w:rPr>
          <w:sz w:val="20"/>
          <w:szCs w:val="20"/>
        </w:rPr>
        <w:tab/>
        <w:t>lefur</w:t>
      </w:r>
      <w:r w:rsidRPr="001F486F">
        <w:rPr>
          <w:sz w:val="20"/>
          <w:szCs w:val="20"/>
        </w:rPr>
        <w:tab/>
        <w:t>20/02/2013</w:t>
      </w:r>
      <w:r w:rsidRPr="001F486F">
        <w:rPr>
          <w:sz w:val="20"/>
          <w:szCs w:val="20"/>
        </w:rPr>
        <w:tab/>
      </w:r>
      <w:r w:rsidRPr="001F486F">
        <w:rPr>
          <w:rFonts w:ascii="Arial" w:hAnsi="Arial" w:cs="Arial"/>
          <w:sz w:val="20"/>
          <w:szCs w:val="20"/>
        </w:rPr>
        <w:t>chantier suite : protocole centenal o</w:t>
      </w:r>
      <w:r w:rsidR="00AF07D0">
        <w:rPr>
          <w:rFonts w:ascii="Arial" w:hAnsi="Arial" w:cs="Arial"/>
          <w:sz w:val="20"/>
          <w:szCs w:val="20"/>
        </w:rPr>
        <w:t>k</w:t>
      </w:r>
      <w:r w:rsidRPr="001F486F">
        <w:rPr>
          <w:rFonts w:ascii="Arial" w:hAnsi="Arial" w:cs="Arial"/>
          <w:sz w:val="20"/>
          <w:szCs w:val="20"/>
        </w:rPr>
        <w:t xml:space="preserve"> pour le fonctionnement général, voir Pape pour suppressiondes codes inutiles, commentaires et optimisation/simplification / Modif. De C_Chart pour changer couleurs du pieChart / Suppresion de DataReadWriteSQL /</w:t>
      </w:r>
    </w:p>
    <w:p w:rsidR="00D97A41" w:rsidRDefault="00D97A41" w:rsidP="00A65A4D"/>
    <w:p w:rsidR="00522182" w:rsidRDefault="00522182" w:rsidP="00522182">
      <w:pPr>
        <w:pStyle w:val="Titre2"/>
      </w:pPr>
      <w:r>
        <w:t>2</w:t>
      </w:r>
      <w:r w:rsidR="00686A06">
        <w:t>7.03</w:t>
      </w:r>
      <w:r>
        <w:t xml:space="preserve">.2013 </w:t>
      </w:r>
      <w:r w:rsidR="00686A06">
        <w:t>mail à developpez.com sur lenteur scott.</w:t>
      </w:r>
    </w:p>
    <w:p w:rsidR="00686A06" w:rsidRDefault="00522182" w:rsidP="00522182">
      <w:pPr>
        <w:rPr>
          <w:rFonts w:ascii="Verdana" w:hAnsi="Verdana"/>
          <w:color w:val="000000"/>
          <w:sz w:val="20"/>
          <w:szCs w:val="20"/>
        </w:rPr>
      </w:pPr>
      <w:r>
        <w:rPr>
          <w:rFonts w:ascii="Verdana" w:hAnsi="Verdana"/>
          <w:color w:val="000000"/>
          <w:sz w:val="20"/>
          <w:szCs w:val="20"/>
        </w:rPr>
        <w:t>Bonjour,</w:t>
      </w:r>
    </w:p>
    <w:p w:rsidR="00522182" w:rsidRDefault="00522182" w:rsidP="00522182">
      <w:pPr>
        <w:rPr>
          <w:rFonts w:ascii="Verdana" w:hAnsi="Verdana"/>
          <w:color w:val="000000"/>
          <w:sz w:val="20"/>
          <w:szCs w:val="20"/>
        </w:rPr>
      </w:pPr>
      <w:r>
        <w:rPr>
          <w:rFonts w:ascii="Verdana" w:hAnsi="Verdana"/>
          <w:color w:val="000000"/>
          <w:sz w:val="20"/>
          <w:szCs w:val="20"/>
        </w:rPr>
        <w:br/>
        <w:t xml:space="preserve">j'ai aussi un problème du même type (je fais des simulations en java qui nécessitent de gros calculs), ma vieille machine de 2007 calcule plus vite que ma nouvelle acquise il y a trois mois : </w:t>
      </w:r>
    </w:p>
    <w:p w:rsidR="00522182" w:rsidRDefault="00522182" w:rsidP="00522182">
      <w:pPr>
        <w:rPr>
          <w:rFonts w:ascii="Verdana" w:hAnsi="Verdana"/>
          <w:color w:val="000000"/>
          <w:sz w:val="20"/>
          <w:szCs w:val="20"/>
        </w:rPr>
      </w:pPr>
      <w:r>
        <w:rPr>
          <w:rFonts w:ascii="Verdana" w:hAnsi="Verdana"/>
          <w:color w:val="000000"/>
          <w:sz w:val="20"/>
          <w:szCs w:val="20"/>
        </w:rPr>
        <w:br/>
        <w:t xml:space="preserve">* ancienne machine (Dell precision T7400) sur Windows XP , 1 intel Xeon X5450 3Ghz -&gt; </w:t>
      </w:r>
      <w:r>
        <w:rPr>
          <w:rFonts w:ascii="Verdana" w:hAnsi="Verdana"/>
          <w:color w:val="000000"/>
          <w:sz w:val="20"/>
          <w:szCs w:val="20"/>
        </w:rPr>
        <w:lastRenderedPageBreak/>
        <w:t>quatre coeurs, 3Go de Ram</w:t>
      </w:r>
      <w:r>
        <w:rPr>
          <w:rFonts w:ascii="Verdana" w:hAnsi="Verdana"/>
          <w:color w:val="000000"/>
          <w:sz w:val="20"/>
          <w:szCs w:val="20"/>
        </w:rPr>
        <w:br/>
        <w:t>* nouvelle machine (HP Z820) sur Windows 7(64bits), 2 intel Xeon E5-2620 2GHz -&gt; 24 coeurs , 16Go de Ram</w:t>
      </w:r>
    </w:p>
    <w:p w:rsidR="00522182" w:rsidRDefault="00522182" w:rsidP="00522182">
      <w:pPr>
        <w:rPr>
          <w:rFonts w:ascii="Verdana" w:hAnsi="Verdana"/>
          <w:color w:val="000000"/>
          <w:sz w:val="20"/>
          <w:szCs w:val="20"/>
        </w:rPr>
      </w:pPr>
      <w:r>
        <w:rPr>
          <w:rFonts w:ascii="Verdana" w:hAnsi="Verdana"/>
          <w:color w:val="000000"/>
          <w:sz w:val="20"/>
          <w:szCs w:val="20"/>
        </w:rPr>
        <w:t>L'ancienne machine calcule plus vite que la nouvelle -&gt; ??!</w:t>
      </w:r>
      <w:r>
        <w:rPr>
          <w:rFonts w:ascii="Verdana" w:hAnsi="Verdana"/>
          <w:color w:val="000000"/>
          <w:sz w:val="20"/>
          <w:szCs w:val="20"/>
        </w:rPr>
        <w:br/>
        <w:t>Est-ce rédhibitoire où y a t-il une mauvaise configuration ?</w:t>
      </w:r>
      <w:r>
        <w:rPr>
          <w:rFonts w:ascii="Verdana" w:hAnsi="Verdana"/>
          <w:color w:val="000000"/>
          <w:sz w:val="20"/>
          <w:szCs w:val="20"/>
        </w:rPr>
        <w:br/>
        <w:t>Cordialement,</w:t>
      </w:r>
      <w:r>
        <w:rPr>
          <w:rFonts w:ascii="Verdana" w:hAnsi="Verdana"/>
          <w:color w:val="000000"/>
          <w:sz w:val="20"/>
          <w:szCs w:val="20"/>
        </w:rPr>
        <w:br/>
        <w:t>Jean</w:t>
      </w:r>
    </w:p>
    <w:p w:rsidR="00A31842" w:rsidRDefault="00A31842" w:rsidP="00522182">
      <w:pPr>
        <w:rPr>
          <w:rFonts w:ascii="Verdana" w:hAnsi="Verdana"/>
          <w:color w:val="000000"/>
          <w:sz w:val="20"/>
          <w:szCs w:val="20"/>
        </w:rPr>
      </w:pPr>
    </w:p>
    <w:p w:rsidR="00A31842" w:rsidRDefault="00A31842" w:rsidP="00A31842">
      <w:pPr>
        <w:pStyle w:val="Titre2"/>
      </w:pPr>
      <w:r>
        <w:t xml:space="preserve">28.03.13 analyse </w:t>
      </w:r>
      <w:r w:rsidRPr="00A31842">
        <w:t>DonneesAlleliques-20130328-semisColonial</w:t>
      </w:r>
      <w:r>
        <w:t>/Wanderers</w:t>
      </w:r>
      <w:r w:rsidRPr="00A31842">
        <w:t>NoExclos</w:t>
      </w:r>
    </w:p>
    <w:p w:rsidR="00EB5EAA" w:rsidRDefault="00EB5EAA" w:rsidP="00EB5EAA">
      <w:r>
        <w:t>Distribution des W à t270, toutes dans les mêmes champs.</w:t>
      </w:r>
    </w:p>
    <w:p w:rsidR="00EB5EAA" w:rsidRDefault="00EB5EAA" w:rsidP="00EB5EAA">
      <w:r>
        <w:t>Comparaison W centré et dispersé :</w:t>
      </w:r>
    </w:p>
    <w:p w:rsidR="00EB5EAA" w:rsidRPr="00EB5EAA" w:rsidRDefault="00EB5EAA" w:rsidP="00EB5EAA">
      <w:pPr>
        <w:numPr>
          <w:ilvl w:val="0"/>
          <w:numId w:val="9"/>
        </w:numPr>
      </w:pPr>
      <w:r>
        <w:t>Taille pop : De plus en plus d’oscillations pour centré</w:t>
      </w:r>
    </w:p>
    <w:p w:rsidR="00A539FF" w:rsidRDefault="00A539FF" w:rsidP="00A539FF">
      <w:pPr>
        <w:rPr>
          <w:sz w:val="26"/>
        </w:rPr>
      </w:pPr>
    </w:p>
    <w:p w:rsidR="00EB5EAA" w:rsidRPr="00A539FF" w:rsidRDefault="00EB5EAA" w:rsidP="00A539FF"/>
    <w:p w:rsidR="00A31842" w:rsidRPr="00A31842" w:rsidRDefault="00A31842" w:rsidP="00A31842">
      <w:pPr>
        <w:numPr>
          <w:ilvl w:val="0"/>
          <w:numId w:val="8"/>
        </w:numPr>
      </w:pPr>
      <w:r>
        <w:rPr>
          <w:rFonts w:ascii="Arial" w:hAnsi="Arial" w:cs="Arial"/>
        </w:rPr>
        <w:t>NbBurrows</w:t>
      </w:r>
      <w:r>
        <w:t>:différent évidemment</w:t>
      </w:r>
    </w:p>
    <w:p w:rsidR="00A31842" w:rsidRDefault="00A31842" w:rsidP="00A31842">
      <w:pPr>
        <w:numPr>
          <w:ilvl w:val="0"/>
          <w:numId w:val="8"/>
        </w:numPr>
        <w:rPr>
          <w:rFonts w:ascii="Arial" w:hAnsi="Arial" w:cs="Arial"/>
        </w:rPr>
      </w:pPr>
      <w:r>
        <w:rPr>
          <w:rFonts w:ascii="Arial" w:hAnsi="Arial" w:cs="Arial"/>
        </w:rPr>
        <w:t>SexeRatio : idem</w:t>
      </w:r>
    </w:p>
    <w:p w:rsidR="00A31842" w:rsidRDefault="00A31842" w:rsidP="00A31842">
      <w:pPr>
        <w:numPr>
          <w:ilvl w:val="0"/>
          <w:numId w:val="8"/>
        </w:numPr>
        <w:rPr>
          <w:rFonts w:ascii="Arial" w:hAnsi="Arial" w:cs="Arial"/>
        </w:rPr>
      </w:pPr>
      <w:r>
        <w:rPr>
          <w:rFonts w:ascii="Arial" w:hAnsi="Arial" w:cs="Arial"/>
        </w:rPr>
        <w:t xml:space="preserve">TaillePop : W croissance (max </w:t>
      </w:r>
      <w:r w:rsidR="00EB5EAA">
        <w:rPr>
          <w:rFonts w:ascii="Arial" w:hAnsi="Arial" w:cs="Arial"/>
        </w:rPr>
        <w:t>2</w:t>
      </w:r>
      <w:r>
        <w:rPr>
          <w:rFonts w:ascii="Arial" w:hAnsi="Arial" w:cs="Arial"/>
        </w:rPr>
        <w:t>0.000) avec de plus en plus d’oscillations, C chute (max 3.000)</w:t>
      </w:r>
    </w:p>
    <w:p w:rsidR="00A31842" w:rsidRDefault="00A31842" w:rsidP="00A31842">
      <w:pPr>
        <w:numPr>
          <w:ilvl w:val="0"/>
          <w:numId w:val="8"/>
        </w:numPr>
        <w:rPr>
          <w:rFonts w:ascii="Arial" w:hAnsi="Arial" w:cs="Arial"/>
        </w:rPr>
      </w:pPr>
      <w:r>
        <w:rPr>
          <w:rFonts w:ascii="Arial" w:hAnsi="Arial" w:cs="Arial"/>
        </w:rPr>
        <w:t>RichAllMoy</w:t>
      </w:r>
      <w:r w:rsidR="00EB5EAA">
        <w:rPr>
          <w:rFonts w:ascii="Arial" w:hAnsi="Arial" w:cs="Arial"/>
        </w:rPr>
        <w:t> : baisse plus forte pour C</w:t>
      </w:r>
    </w:p>
    <w:p w:rsidR="00A31842" w:rsidRDefault="00A31842" w:rsidP="00A31842">
      <w:pPr>
        <w:numPr>
          <w:ilvl w:val="0"/>
          <w:numId w:val="8"/>
        </w:numPr>
        <w:rPr>
          <w:rFonts w:ascii="Arial" w:hAnsi="Arial" w:cs="Arial"/>
        </w:rPr>
      </w:pPr>
      <w:r>
        <w:rPr>
          <w:rFonts w:ascii="Arial" w:hAnsi="Arial" w:cs="Arial"/>
        </w:rPr>
        <w:t xml:space="preserve">FIS : </w:t>
      </w:r>
      <w:r w:rsidR="00EB5EAA">
        <w:rPr>
          <w:rFonts w:ascii="Arial" w:hAnsi="Arial" w:cs="Arial"/>
        </w:rPr>
        <w:t>même intensité. Pour C : deux crans apparaissent-&gt; ? (mais mêmes valeurs)</w:t>
      </w:r>
    </w:p>
    <w:p w:rsidR="00A31842" w:rsidRDefault="00A31842" w:rsidP="00A31842">
      <w:pPr>
        <w:numPr>
          <w:ilvl w:val="0"/>
          <w:numId w:val="8"/>
        </w:numPr>
        <w:rPr>
          <w:rFonts w:ascii="Arial" w:hAnsi="Arial" w:cs="Arial"/>
        </w:rPr>
      </w:pPr>
      <w:r>
        <w:rPr>
          <w:rFonts w:ascii="Arial" w:hAnsi="Arial" w:cs="Arial"/>
        </w:rPr>
        <w:t>HeteroAttendue : idem</w:t>
      </w:r>
      <w:r w:rsidR="00EB5EAA">
        <w:rPr>
          <w:rFonts w:ascii="Arial" w:hAnsi="Arial" w:cs="Arial"/>
        </w:rPr>
        <w:t xml:space="preserve"> C et</w:t>
      </w:r>
      <w:r w:rsidR="00885FC9">
        <w:rPr>
          <w:rFonts w:ascii="Arial" w:hAnsi="Arial" w:cs="Arial"/>
        </w:rPr>
        <w:t xml:space="preserve"> </w:t>
      </w:r>
      <w:r w:rsidR="00EB5EAA">
        <w:rPr>
          <w:rFonts w:ascii="Arial" w:hAnsi="Arial" w:cs="Arial"/>
        </w:rPr>
        <w:t>W</w:t>
      </w:r>
    </w:p>
    <w:p w:rsidR="00A31842" w:rsidRDefault="00A31842" w:rsidP="00A31842">
      <w:pPr>
        <w:numPr>
          <w:ilvl w:val="0"/>
          <w:numId w:val="8"/>
        </w:numPr>
        <w:rPr>
          <w:rFonts w:ascii="Arial" w:hAnsi="Arial" w:cs="Arial"/>
        </w:rPr>
      </w:pPr>
      <w:r>
        <w:rPr>
          <w:rFonts w:ascii="Arial" w:hAnsi="Arial" w:cs="Arial"/>
        </w:rPr>
        <w:t>HeteroObservee : C : deux crans apparaissent</w:t>
      </w:r>
      <w:r w:rsidR="00EB5EAA">
        <w:rPr>
          <w:rFonts w:ascii="Arial" w:hAnsi="Arial" w:cs="Arial"/>
        </w:rPr>
        <w:t xml:space="preserve"> (mais même valeur</w:t>
      </w:r>
      <w:r w:rsidR="00885FC9">
        <w:rPr>
          <w:rFonts w:ascii="Arial" w:hAnsi="Arial" w:cs="Arial"/>
        </w:rPr>
        <w:t>s qu’avec W</w:t>
      </w:r>
      <w:r w:rsidR="00EB5EAA">
        <w:rPr>
          <w:rFonts w:ascii="Arial" w:hAnsi="Arial" w:cs="Arial"/>
        </w:rPr>
        <w:t>)</w:t>
      </w:r>
    </w:p>
    <w:p w:rsidR="00A31842" w:rsidRDefault="00A31842" w:rsidP="00A31842">
      <w:pPr>
        <w:numPr>
          <w:ilvl w:val="0"/>
          <w:numId w:val="8"/>
        </w:numPr>
        <w:rPr>
          <w:rFonts w:ascii="Arial" w:hAnsi="Arial" w:cs="Arial"/>
        </w:rPr>
      </w:pPr>
      <w:r>
        <w:rPr>
          <w:rFonts w:ascii="Arial" w:hAnsi="Arial" w:cs="Arial"/>
        </w:rPr>
        <w:t>OccupRatio</w:t>
      </w:r>
      <w:r w:rsidR="00541508">
        <w:rPr>
          <w:rFonts w:ascii="Arial" w:hAnsi="Arial" w:cs="Arial"/>
        </w:rPr>
        <w:t> : W : croissance</w:t>
      </w:r>
      <w:r w:rsidR="00C0137A">
        <w:rPr>
          <w:rFonts w:ascii="Arial" w:hAnsi="Arial" w:cs="Arial"/>
        </w:rPr>
        <w:t xml:space="preserve"> 30%</w:t>
      </w:r>
      <w:r w:rsidR="00541508">
        <w:rPr>
          <w:rFonts w:ascii="Arial" w:hAnsi="Arial" w:cs="Arial"/>
        </w:rPr>
        <w:t>, C : descente </w:t>
      </w:r>
      <w:r w:rsidR="00C0137A">
        <w:rPr>
          <w:rFonts w:ascii="Arial" w:hAnsi="Arial" w:cs="Arial"/>
        </w:rPr>
        <w:t>20%</w:t>
      </w:r>
      <w:r w:rsidR="00541508">
        <w:rPr>
          <w:rFonts w:ascii="Arial" w:hAnsi="Arial" w:cs="Arial"/>
        </w:rPr>
        <w:t>: lié à la taille de population (</w:t>
      </w:r>
      <w:r w:rsidR="00541508" w:rsidRPr="00541508">
        <w:rPr>
          <w:rFonts w:ascii="Arial" w:hAnsi="Arial" w:cs="Arial"/>
          <w:color w:val="0000FF"/>
        </w:rPr>
        <w:t>voir pour corrélation avec taille pop</w:t>
      </w:r>
      <w:r w:rsidR="00541508">
        <w:rPr>
          <w:rFonts w:ascii="Arial" w:hAnsi="Arial" w:cs="Arial"/>
        </w:rPr>
        <w:t>)</w:t>
      </w:r>
    </w:p>
    <w:p w:rsidR="00A31842" w:rsidRDefault="00A31842" w:rsidP="00A31842">
      <w:pPr>
        <w:numPr>
          <w:ilvl w:val="0"/>
          <w:numId w:val="8"/>
        </w:numPr>
        <w:rPr>
          <w:rFonts w:ascii="Arial" w:hAnsi="Arial" w:cs="Arial"/>
        </w:rPr>
      </w:pPr>
      <w:r>
        <w:rPr>
          <w:rFonts w:ascii="Arial" w:hAnsi="Arial" w:cs="Arial"/>
        </w:rPr>
        <w:t>maxFemaleDisp : les pics ne se situent pas à la même époque (-&gt; ?), W :200m, C : 1</w:t>
      </w:r>
      <w:r w:rsidR="00EB5EAA">
        <w:rPr>
          <w:rFonts w:ascii="Arial" w:hAnsi="Arial" w:cs="Arial"/>
        </w:rPr>
        <w:t>3</w:t>
      </w:r>
      <w:r>
        <w:rPr>
          <w:rFonts w:ascii="Arial" w:hAnsi="Arial" w:cs="Arial"/>
        </w:rPr>
        <w:t>0m. max chute avec le temps</w:t>
      </w:r>
      <w:r w:rsidR="00541508">
        <w:rPr>
          <w:rFonts w:ascii="Arial" w:hAnsi="Arial" w:cs="Arial"/>
        </w:rPr>
        <w:t>. Variabilité entre les simulations (viz. Semis)</w:t>
      </w:r>
    </w:p>
    <w:p w:rsidR="00A31842" w:rsidRDefault="00A31842" w:rsidP="00A31842">
      <w:pPr>
        <w:numPr>
          <w:ilvl w:val="0"/>
          <w:numId w:val="8"/>
        </w:numPr>
        <w:rPr>
          <w:rFonts w:ascii="Arial" w:hAnsi="Arial" w:cs="Arial"/>
        </w:rPr>
      </w:pPr>
      <w:r>
        <w:rPr>
          <w:rFonts w:ascii="Arial" w:hAnsi="Arial" w:cs="Arial"/>
        </w:rPr>
        <w:t>maxMaleDisp : W : ♂ et ♀ pics identiques, pas pour C</w:t>
      </w:r>
      <w:r w:rsidR="00541508">
        <w:rPr>
          <w:rFonts w:ascii="Arial" w:hAnsi="Arial" w:cs="Arial"/>
        </w:rPr>
        <w:t>.</w:t>
      </w:r>
      <w:r>
        <w:rPr>
          <w:rFonts w:ascii="Arial" w:hAnsi="Arial" w:cs="Arial"/>
        </w:rPr>
        <w:t xml:space="preserve"> W : 200m, C : 180m.</w:t>
      </w:r>
      <w:r w:rsidR="00541508" w:rsidRPr="00541508">
        <w:rPr>
          <w:rFonts w:ascii="Arial" w:hAnsi="Arial" w:cs="Arial"/>
        </w:rPr>
        <w:t xml:space="preserve"> </w:t>
      </w:r>
      <w:r w:rsidR="00541508">
        <w:rPr>
          <w:rFonts w:ascii="Arial" w:hAnsi="Arial" w:cs="Arial"/>
        </w:rPr>
        <w:t>Variabilité entre les simulations (viz. Semis)</w:t>
      </w:r>
    </w:p>
    <w:p w:rsidR="00A31842" w:rsidRDefault="00A31842" w:rsidP="00A31842">
      <w:pPr>
        <w:numPr>
          <w:ilvl w:val="0"/>
          <w:numId w:val="8"/>
        </w:numPr>
        <w:rPr>
          <w:rFonts w:ascii="Arial" w:hAnsi="Arial" w:cs="Arial"/>
        </w:rPr>
      </w:pPr>
      <w:r>
        <w:rPr>
          <w:rFonts w:ascii="Arial" w:hAnsi="Arial" w:cs="Arial"/>
        </w:rPr>
        <w:t>meanFemaleDisp</w:t>
      </w:r>
      <w:r w:rsidR="00541508">
        <w:rPr>
          <w:rFonts w:ascii="Arial" w:hAnsi="Arial" w:cs="Arial"/>
        </w:rPr>
        <w:t> : pas de variabilité, W : ♂ et ♀ pics strictement identiques. W : 40m, C : 15m, C : schéma d’activité composite et reproductible (</w:t>
      </w:r>
      <w:r w:rsidR="00541508" w:rsidRPr="00541508">
        <w:rPr>
          <w:rFonts w:ascii="Arial" w:hAnsi="Arial" w:cs="Arial"/>
          <w:color w:val="0000FF"/>
        </w:rPr>
        <w:t>à décortiquer</w:t>
      </w:r>
      <w:r w:rsidR="00541508">
        <w:rPr>
          <w:rFonts w:ascii="Arial" w:hAnsi="Arial" w:cs="Arial"/>
        </w:rPr>
        <w:t>)</w:t>
      </w:r>
    </w:p>
    <w:p w:rsidR="00A31842" w:rsidRDefault="00A31842" w:rsidP="00A31842">
      <w:pPr>
        <w:numPr>
          <w:ilvl w:val="0"/>
          <w:numId w:val="8"/>
        </w:numPr>
        <w:rPr>
          <w:rFonts w:ascii="Arial" w:hAnsi="Arial" w:cs="Arial"/>
        </w:rPr>
      </w:pPr>
      <w:r>
        <w:rPr>
          <w:rFonts w:ascii="Arial" w:hAnsi="Arial" w:cs="Arial"/>
        </w:rPr>
        <w:t>meanMaleDisp</w:t>
      </w:r>
      <w:r w:rsidR="00541508">
        <w:rPr>
          <w:rFonts w:ascii="Arial" w:hAnsi="Arial" w:cs="Arial"/>
        </w:rPr>
        <w:t> : pas de variabilité, W : 40m, C :30m. C : shéma d’activité complexe et reproductible (</w:t>
      </w:r>
      <w:r w:rsidR="00541508" w:rsidRPr="00541508">
        <w:rPr>
          <w:rFonts w:ascii="Arial" w:hAnsi="Arial" w:cs="Arial"/>
          <w:color w:val="0000FF"/>
        </w:rPr>
        <w:t>à décortiquer</w:t>
      </w:r>
      <w:r w:rsidR="00541508">
        <w:rPr>
          <w:rFonts w:ascii="Arial" w:hAnsi="Arial" w:cs="Arial"/>
          <w:color w:val="0000FF"/>
        </w:rPr>
        <w:t>, tracer les quatres sur le même graphe</w:t>
      </w:r>
      <w:r w:rsidR="00541508">
        <w:rPr>
          <w:rFonts w:ascii="Arial" w:hAnsi="Arial" w:cs="Arial"/>
        </w:rPr>
        <w:t>).</w:t>
      </w:r>
    </w:p>
    <w:p w:rsidR="00A31842" w:rsidRDefault="00C0137A" w:rsidP="00A31842">
      <w:pPr>
        <w:numPr>
          <w:ilvl w:val="0"/>
          <w:numId w:val="8"/>
        </w:numPr>
        <w:rPr>
          <w:rFonts w:ascii="Arial" w:hAnsi="Arial" w:cs="Arial"/>
        </w:rPr>
      </w:pPr>
      <w:r>
        <w:rPr>
          <w:rFonts w:ascii="Arial" w:hAnsi="Arial" w:cs="Arial"/>
        </w:rPr>
        <w:t>B</w:t>
      </w:r>
      <w:r w:rsidR="00A31842">
        <w:rPr>
          <w:rFonts w:ascii="Arial" w:hAnsi="Arial" w:cs="Arial"/>
        </w:rPr>
        <w:t>irth</w:t>
      </w:r>
      <w:r>
        <w:rPr>
          <w:rFonts w:ascii="Arial" w:hAnsi="Arial" w:cs="Arial"/>
        </w:rPr>
        <w:t> : événements de naissances différents ; pic en début de saison pour C et constant avec légère baisse pendant la durée de la saison pour W</w:t>
      </w:r>
    </w:p>
    <w:p w:rsidR="00A31842" w:rsidRDefault="00C0137A" w:rsidP="00A31842">
      <w:pPr>
        <w:numPr>
          <w:ilvl w:val="0"/>
          <w:numId w:val="8"/>
        </w:numPr>
        <w:rPr>
          <w:rFonts w:ascii="Arial" w:hAnsi="Arial" w:cs="Arial"/>
        </w:rPr>
      </w:pPr>
      <w:r>
        <w:rPr>
          <w:rFonts w:ascii="Arial" w:hAnsi="Arial" w:cs="Arial"/>
        </w:rPr>
        <w:t>D</w:t>
      </w:r>
      <w:r w:rsidR="00A31842">
        <w:rPr>
          <w:rFonts w:ascii="Arial" w:hAnsi="Arial" w:cs="Arial"/>
        </w:rPr>
        <w:t>eath</w:t>
      </w:r>
      <w:r>
        <w:rPr>
          <w:rFonts w:ascii="Arial" w:hAnsi="Arial" w:cs="Arial"/>
        </w:rPr>
        <w:t> ; différence à tracer.</w:t>
      </w:r>
    </w:p>
    <w:p w:rsidR="00A31842" w:rsidRPr="00B621D3" w:rsidRDefault="007C574C" w:rsidP="00522182">
      <w:pPr>
        <w:rPr>
          <w:rFonts w:ascii="Verdana" w:hAnsi="Verdana"/>
          <w:color w:val="000000"/>
          <w:sz w:val="20"/>
          <w:szCs w:val="20"/>
        </w:rPr>
      </w:pPr>
      <w:r>
        <w:rPr>
          <w:noProof/>
        </w:rPr>
        <w:lastRenderedPageBreak/>
        <w:drawing>
          <wp:inline distT="0" distB="0" distL="0" distR="0">
            <wp:extent cx="5753100" cy="29337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621D3" w:rsidRDefault="007C574C" w:rsidP="00522182">
      <w:r>
        <w:rPr>
          <w:noProof/>
        </w:rPr>
        <w:drawing>
          <wp:inline distT="0" distB="0" distL="0" distR="0">
            <wp:extent cx="5753100" cy="29337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621D3" w:rsidRDefault="007C574C" w:rsidP="00522182">
      <w:pPr>
        <w:rPr>
          <w:rFonts w:ascii="Verdana" w:hAnsi="Verdana"/>
          <w:color w:val="000000"/>
          <w:sz w:val="20"/>
          <w:szCs w:val="20"/>
        </w:rPr>
      </w:pPr>
      <w:r>
        <w:rPr>
          <w:noProof/>
        </w:rPr>
        <w:drawing>
          <wp:inline distT="0" distB="0" distL="0" distR="0">
            <wp:extent cx="5753100" cy="29337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621D3" w:rsidRDefault="007C574C" w:rsidP="00522182">
      <w:pPr>
        <w:rPr>
          <w:rFonts w:ascii="Verdana" w:hAnsi="Verdana"/>
          <w:color w:val="000000"/>
          <w:sz w:val="20"/>
          <w:szCs w:val="20"/>
        </w:rPr>
      </w:pPr>
      <w:r>
        <w:rPr>
          <w:noProof/>
        </w:rPr>
        <w:lastRenderedPageBreak/>
        <w:drawing>
          <wp:inline distT="0" distB="0" distL="0" distR="0">
            <wp:extent cx="5753100" cy="29337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621D3" w:rsidRDefault="007C574C" w:rsidP="00522182">
      <w:pPr>
        <w:rPr>
          <w:rFonts w:ascii="Verdana" w:hAnsi="Verdana"/>
          <w:color w:val="000000"/>
          <w:sz w:val="20"/>
          <w:szCs w:val="20"/>
        </w:rPr>
      </w:pPr>
      <w:r>
        <w:rPr>
          <w:noProof/>
        </w:rPr>
        <w:drawing>
          <wp:inline distT="0" distB="0" distL="0" distR="0">
            <wp:extent cx="5753100" cy="29337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621D3" w:rsidRDefault="007C574C" w:rsidP="00522182">
      <w:pPr>
        <w:rPr>
          <w:rFonts w:ascii="Verdana" w:hAnsi="Verdana"/>
          <w:color w:val="000000"/>
          <w:sz w:val="20"/>
          <w:szCs w:val="20"/>
        </w:rPr>
      </w:pPr>
      <w:r>
        <w:rPr>
          <w:noProof/>
        </w:rPr>
        <w:lastRenderedPageBreak/>
        <w:drawing>
          <wp:inline distT="0" distB="0" distL="0" distR="0">
            <wp:extent cx="5629275" cy="398145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275" cy="3981450"/>
                    </a:xfrm>
                    <a:prstGeom prst="rect">
                      <a:avLst/>
                    </a:prstGeom>
                    <a:noFill/>
                    <a:ln>
                      <a:noFill/>
                    </a:ln>
                  </pic:spPr>
                </pic:pic>
              </a:graphicData>
            </a:graphic>
          </wp:inline>
        </w:drawing>
      </w:r>
    </w:p>
    <w:p w:rsidR="00B621D3" w:rsidRDefault="007C574C" w:rsidP="00522182">
      <w:pPr>
        <w:rPr>
          <w:rFonts w:ascii="Verdana" w:hAnsi="Verdana"/>
          <w:color w:val="000000"/>
          <w:sz w:val="20"/>
          <w:szCs w:val="20"/>
        </w:rPr>
      </w:pPr>
      <w:r>
        <w:rPr>
          <w:noProof/>
        </w:rPr>
        <w:drawing>
          <wp:inline distT="0" distB="0" distL="0" distR="0">
            <wp:extent cx="5762625" cy="3581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rsidR="00B621D3" w:rsidRDefault="007C574C" w:rsidP="00522182">
      <w:pPr>
        <w:rPr>
          <w:rFonts w:ascii="Verdana" w:hAnsi="Verdana"/>
          <w:color w:val="000000"/>
          <w:sz w:val="20"/>
          <w:szCs w:val="20"/>
        </w:rPr>
      </w:pPr>
      <w:r>
        <w:rPr>
          <w:noProof/>
        </w:rPr>
        <w:lastRenderedPageBreak/>
        <w:drawing>
          <wp:inline distT="0" distB="0" distL="0" distR="0">
            <wp:extent cx="5753100" cy="29337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621D3" w:rsidRDefault="007C574C" w:rsidP="00522182">
      <w:pPr>
        <w:rPr>
          <w:rFonts w:ascii="Verdana" w:hAnsi="Verdana"/>
          <w:color w:val="000000"/>
          <w:sz w:val="20"/>
          <w:szCs w:val="20"/>
        </w:rPr>
      </w:pPr>
      <w:r>
        <w:rPr>
          <w:noProof/>
        </w:rPr>
        <w:drawing>
          <wp:inline distT="0" distB="0" distL="0" distR="0">
            <wp:extent cx="5753100" cy="29337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621D3" w:rsidRDefault="007C574C" w:rsidP="00522182">
      <w:r>
        <w:rPr>
          <w:noProof/>
        </w:rPr>
        <w:lastRenderedPageBreak/>
        <mc:AlternateContent>
          <mc:Choice Requires="wpg">
            <w:drawing>
              <wp:inline distT="0" distB="0" distL="0" distR="0">
                <wp:extent cx="5760720" cy="5788660"/>
                <wp:effectExtent l="0" t="0" r="1905" b="2540"/>
                <wp:docPr id="1" name="Canvas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60720" cy="5788660"/>
                          <a:chOff x="2205" y="8415"/>
                          <a:chExt cx="9841" cy="9888"/>
                        </a:xfrm>
                      </wpg:grpSpPr>
                      <wps:wsp>
                        <wps:cNvPr id="2" name="AutoShape 23"/>
                        <wps:cNvSpPr>
                          <a:spLocks noChangeAspect="1" noChangeArrowheads="1" noTextEdit="1"/>
                        </wps:cNvSpPr>
                        <wps:spPr bwMode="auto">
                          <a:xfrm>
                            <a:off x="2205" y="8415"/>
                            <a:ext cx="9841" cy="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aphicFrame>
                        <wpg:cNvPr id="30" name="Object 21"/>
                        <wpg:cNvFrPr>
                          <a:graphicFrameLocks noChangeAspect="1"/>
                        </wpg:cNvFrPr>
                        <wpg:xfrm>
                          <a:off x="2205" y="8415"/>
                          <a:ext cx="9841" cy="4812"/>
                        </wpg:xfrm>
                        <a:graphic>
                          <a:graphicData uri="http://schemas.openxmlformats.org/drawingml/2006/chart">
                            <c:chart xmlns:c="http://schemas.openxmlformats.org/drawingml/2006/chart" xmlns:r="http://schemas.openxmlformats.org/officeDocument/2006/relationships" r:id="rId20"/>
                          </a:graphicData>
                        </a:graphic>
                      </wpg:graphicFrame>
                      <wpg:graphicFrame>
                        <wpg:cNvPr id="34" name="Object 22"/>
                        <wpg:cNvFrPr>
                          <a:graphicFrameLocks noChangeAspect="1"/>
                        </wpg:cNvFrPr>
                        <wpg:xfrm>
                          <a:off x="2205" y="13491"/>
                          <a:ext cx="9841" cy="4812"/>
                        </wpg:xfrm>
                        <a:graphic>
                          <a:graphicData uri="http://schemas.openxmlformats.org/drawingml/2006/chart">
                            <c:chart xmlns:c="http://schemas.openxmlformats.org/drawingml/2006/chart" xmlns:r="http://schemas.openxmlformats.org/officeDocument/2006/relationships" r:id="rId21"/>
                          </a:graphicData>
                        </a:graphic>
                      </wpg:graphicFrame>
                    </wpg:wgp>
                  </a:graphicData>
                </a:graphic>
              </wp:inline>
            </w:drawing>
          </mc:Choice>
          <mc:Fallback>
            <w:pict>
              <v:group id="Canvas 24" o:spid="_x0000_s1026" style="width:453.6pt;height:455.8pt;mso-position-horizontal-relative:char;mso-position-vertical-relative:line" coordorigin="2205,8415" coordsize="9841,9888" o:gfxdata="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">
                <o:lock v:ext="edit" aspectratio="t"/>
                <v:rect id="AutoShape 23" o:spid="_x0000_s1027" style="position:absolute;left:2205;top:8415;width:9841;height:9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9acMA&#10;AADaAAAADwAAAGRycy9kb3ducmV2LnhtbESPT4vCMBTE78J+h/AWvMia6kGka5RFWCyLINY/50fz&#10;bIvNS22ybf32RhA8DjPzG2ax6k0lWmpcaVnBZByBIM6sLjlXcDz8fs1BOI+ssbJMCu7kYLX8GCww&#10;1rbjPbWpz0WAsItRQeF9HUvpsoIMurGtiYN3sY1BH2STS91gF+CmktMomkmDJYeFAmtaF5Rd03+j&#10;oMt27fmw3cjd6JxYviW3dXr6U2r42f98g/DU+3f41U60gik8r4Qb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F9acMAAADaAAAADwAAAAAAAAAAAAAAAACYAgAAZHJzL2Rv&#10;d25yZXYueG1sUEsFBgAAAAAEAAQA9QAAAIgDAAAAAA==&#10;" filled="f" stroked="f">
                  <o:lock v:ext="edit" aspectratio="t" text="t"/>
                </v:rect>
                <v:shape id="Object 21" o:spid="_x0000_s1028" type="#_x0000_t75" style="position:absolute;left:2205;top:8415;width:9851;height:482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">
                  <v:imagedata r:id="rId22" o:title=""/>
                </v:shape>
                <v:shape id="Object 22" o:spid="_x0000_s1029" type="#_x0000_t75" style="position:absolute;left:2205;top:13486;width:9851;height:4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">
                  <v:imagedata r:id="rId23" o:title=""/>
                </v:shape>
                <w10:anchorlock/>
              </v:group>
              <o:OLEObject Type="Embed" ProgID="Excel.Chart.8" ShapeID="Object 21" DrawAspect="Content" ObjectID="_1506923599" r:id="rId24">
                <o:FieldCodes>\s</o:FieldCodes>
              </o:OLEObject>
              <o:OLEObject Type="Embed" ProgID="Excel.Chart.8" ShapeID="Object 22" DrawAspect="Content" ObjectID="_1506923600" r:id="rId25">
                <o:FieldCodes>\s</o:FieldCodes>
              </o:OLEObject>
            </w:pict>
          </mc:Fallback>
        </mc:AlternateContent>
      </w:r>
    </w:p>
    <w:p w:rsidR="00A65039" w:rsidRDefault="00A65039" w:rsidP="00A65039">
      <w:pPr>
        <w:pStyle w:val="Titre2"/>
      </w:pPr>
      <w:r>
        <w:t>29.03.13 création de trunk  svn SimMasto0c suite à pbs install Scott svn 404</w:t>
      </w:r>
    </w:p>
    <w:p w:rsidR="00A65039" w:rsidRDefault="00FB2782" w:rsidP="00522182">
      <w:pPr>
        <w:rPr>
          <w:rFonts w:ascii="Verdana" w:hAnsi="Verdana"/>
          <w:color w:val="000000"/>
          <w:sz w:val="20"/>
          <w:szCs w:val="20"/>
        </w:rPr>
      </w:pPr>
      <w:r>
        <w:rPr>
          <w:rFonts w:ascii="Verdana" w:hAnsi="Verdana"/>
          <w:color w:val="000000"/>
          <w:sz w:val="20"/>
          <w:szCs w:val="20"/>
        </w:rPr>
        <w:t>Récupération de la nouvelle version épurée de Pape</w:t>
      </w:r>
    </w:p>
    <w:p w:rsidR="00FB2782" w:rsidRDefault="00FB2782" w:rsidP="00357815">
      <w:pPr>
        <w:numPr>
          <w:ilvl w:val="0"/>
          <w:numId w:val="10"/>
        </w:numPr>
        <w:rPr>
          <w:rFonts w:ascii="Verdana" w:hAnsi="Verdana"/>
          <w:color w:val="000000"/>
          <w:sz w:val="20"/>
          <w:szCs w:val="20"/>
        </w:rPr>
      </w:pPr>
      <w:r>
        <w:rPr>
          <w:rFonts w:ascii="Verdana" w:hAnsi="Verdana"/>
          <w:color w:val="000000"/>
          <w:sz w:val="20"/>
          <w:szCs w:val="20"/>
        </w:rPr>
        <w:t xml:space="preserve">Dans inspecteur centenal : </w:t>
      </w:r>
      <w:r w:rsidRPr="00FB2782">
        <w:rPr>
          <w:rFonts w:ascii="Verdana" w:hAnsi="Verdana"/>
          <w:color w:val="000000"/>
          <w:sz w:val="20"/>
          <w:szCs w:val="20"/>
        </w:rPr>
        <w:t>updateSCMandVL</w:t>
      </w:r>
      <w:r>
        <w:rPr>
          <w:rFonts w:ascii="Verdana" w:hAnsi="Verdana"/>
          <w:color w:val="000000"/>
          <w:sz w:val="20"/>
          <w:szCs w:val="20"/>
        </w:rPr>
        <w:t xml:space="preserve"> existe où et fait quoi ?</w:t>
      </w:r>
    </w:p>
    <w:p w:rsidR="00FB2782" w:rsidRDefault="006416C6" w:rsidP="00357815">
      <w:pPr>
        <w:numPr>
          <w:ilvl w:val="0"/>
          <w:numId w:val="10"/>
        </w:numPr>
        <w:rPr>
          <w:rFonts w:ascii="Verdana" w:hAnsi="Verdana"/>
          <w:color w:val="000000"/>
          <w:sz w:val="20"/>
          <w:szCs w:val="20"/>
        </w:rPr>
      </w:pPr>
      <w:r>
        <w:rPr>
          <w:rFonts w:ascii="Verdana" w:hAnsi="Verdana"/>
          <w:color w:val="000000"/>
          <w:sz w:val="20"/>
          <w:szCs w:val="20"/>
        </w:rPr>
        <w:t>CityList static : à terme, les carriers ne connaîtrons que certaines villes (ex : un transport d’arachide ne connaît que les villes où le commerce se fait), il faudra leur allouer un champ de villes connues (et sans doute enlever static à citiesList)</w:t>
      </w:r>
    </w:p>
    <w:p w:rsidR="00357815" w:rsidRDefault="00357815" w:rsidP="00357815">
      <w:pPr>
        <w:numPr>
          <w:ilvl w:val="0"/>
          <w:numId w:val="10"/>
        </w:numPr>
        <w:rPr>
          <w:rFonts w:ascii="Verdana" w:hAnsi="Verdana"/>
          <w:color w:val="000000"/>
          <w:sz w:val="20"/>
          <w:szCs w:val="20"/>
        </w:rPr>
      </w:pPr>
      <w:r>
        <w:rPr>
          <w:rFonts w:ascii="Verdana" w:hAnsi="Verdana"/>
          <w:color w:val="000000"/>
          <w:sz w:val="20"/>
          <w:szCs w:val="20"/>
        </w:rPr>
        <w:t>C_*Vehicle étend C_soilCell car on peut le considérer comme un support (mobile, mais un support quand même) sur lequel se trouve les rongeurs de la même façon qu’un terrier est un support. Celaz permet d’utiliser les procédures telles que agentIncoming, agentLiving, agentList, etc. On le laisse pour l’instant, cela pourra être reconsidéré par la suite (ex : un rat sera un support de virus mais ne devrait pas étendre C_SoilCell, il faudra réfléchir peut-être à faire une interface (mais cela ne permet pas de réutiliser les procédures déjà mises en place pour C_SoilCell, etc.)</w:t>
      </w:r>
    </w:p>
    <w:p w:rsidR="00945CD4" w:rsidRDefault="00945CD4" w:rsidP="00357815">
      <w:pPr>
        <w:numPr>
          <w:ilvl w:val="0"/>
          <w:numId w:val="10"/>
        </w:numPr>
        <w:rPr>
          <w:rFonts w:ascii="Verdana" w:hAnsi="Verdana"/>
          <w:color w:val="000000"/>
          <w:sz w:val="20"/>
          <w:szCs w:val="20"/>
        </w:rPr>
      </w:pPr>
      <w:r>
        <w:rPr>
          <w:rFonts w:ascii="Verdana" w:hAnsi="Verdana"/>
          <w:color w:val="000000"/>
          <w:sz w:val="20"/>
          <w:szCs w:val="20"/>
        </w:rPr>
        <w:t>J’ai supprimé data_csv/SenCntenal (pour l’instnt, on n’a qu’à tout mettre dans data_csv (il faudrait d’ailleurs mettre tous ces répertoires data dans un seul mais je crains que cela ne fasse beaucoup de changement s à faire).</w:t>
      </w:r>
    </w:p>
    <w:p w:rsidR="00357815" w:rsidRDefault="00357815" w:rsidP="00522182">
      <w:pPr>
        <w:rPr>
          <w:rFonts w:ascii="Verdana" w:hAnsi="Verdana"/>
          <w:color w:val="000000"/>
          <w:sz w:val="20"/>
          <w:szCs w:val="20"/>
        </w:rPr>
      </w:pPr>
    </w:p>
    <w:p w:rsidR="003E1462" w:rsidRDefault="003E1462" w:rsidP="00522182">
      <w:pPr>
        <w:rPr>
          <w:rFonts w:ascii="Verdana" w:hAnsi="Verdana"/>
          <w:color w:val="000000"/>
          <w:sz w:val="20"/>
          <w:szCs w:val="20"/>
        </w:rPr>
      </w:pPr>
      <w:r>
        <w:rPr>
          <w:rFonts w:ascii="Verdana" w:hAnsi="Verdana"/>
          <w:color w:val="000000"/>
          <w:sz w:val="20"/>
          <w:szCs w:val="20"/>
        </w:rPr>
        <w:t xml:space="preserve">Pour Chize AFAIRE : </w:t>
      </w:r>
    </w:p>
    <w:p w:rsidR="003E1462" w:rsidRDefault="003E1462" w:rsidP="003E1462">
      <w:pPr>
        <w:numPr>
          <w:ilvl w:val="0"/>
          <w:numId w:val="11"/>
        </w:numPr>
        <w:rPr>
          <w:rFonts w:ascii="Verdana" w:hAnsi="Verdana"/>
          <w:color w:val="000000"/>
          <w:sz w:val="20"/>
          <w:szCs w:val="20"/>
        </w:rPr>
      </w:pPr>
      <w:r>
        <w:rPr>
          <w:rFonts w:ascii="Verdana" w:hAnsi="Verdana"/>
          <w:color w:val="000000"/>
          <w:sz w:val="20"/>
          <w:szCs w:val="20"/>
        </w:rPr>
        <w:t>faire analyse de sensibilité de FIS en fonction de la taille de la population (de 100 à 1000) avec semis</w:t>
      </w:r>
    </w:p>
    <w:p w:rsidR="003E1462" w:rsidRDefault="003E1462" w:rsidP="003E1462">
      <w:pPr>
        <w:numPr>
          <w:ilvl w:val="0"/>
          <w:numId w:val="11"/>
        </w:numPr>
        <w:rPr>
          <w:rFonts w:ascii="Verdana" w:hAnsi="Verdana"/>
          <w:color w:val="000000"/>
          <w:sz w:val="20"/>
          <w:szCs w:val="20"/>
        </w:rPr>
      </w:pPr>
      <w:r>
        <w:rPr>
          <w:rFonts w:ascii="Verdana" w:hAnsi="Verdana"/>
          <w:color w:val="000000"/>
          <w:sz w:val="20"/>
          <w:szCs w:val="20"/>
        </w:rPr>
        <w:t>faire comparaison de la sensibilité au centrage ou au semis (simulations déjà dispo a priori).</w:t>
      </w:r>
    </w:p>
    <w:p w:rsidR="0030543A" w:rsidRDefault="0030543A" w:rsidP="003E1462">
      <w:pPr>
        <w:numPr>
          <w:ilvl w:val="0"/>
          <w:numId w:val="11"/>
        </w:numPr>
        <w:rPr>
          <w:rFonts w:ascii="Verdana" w:hAnsi="Verdana"/>
          <w:color w:val="000000"/>
          <w:sz w:val="20"/>
          <w:szCs w:val="20"/>
        </w:rPr>
      </w:pPr>
      <w:r>
        <w:rPr>
          <w:rFonts w:ascii="Verdana" w:hAnsi="Verdana"/>
          <w:color w:val="000000"/>
          <w:sz w:val="20"/>
          <w:szCs w:val="20"/>
        </w:rPr>
        <w:t>PB : vu dans les simulations, death ratio = 170%</w:t>
      </w:r>
    </w:p>
    <w:p w:rsidR="003E1462" w:rsidRDefault="00C229A8" w:rsidP="00C229A8">
      <w:pPr>
        <w:pStyle w:val="Titre2"/>
      </w:pPr>
      <w:r>
        <w:t>02.04.13 Donnee-20130329-semisN</w:t>
      </w:r>
      <w:r w:rsidRPr="00C229A8">
        <w:t>oExclosN2500</w:t>
      </w:r>
    </w:p>
    <w:p w:rsidR="00C229A8" w:rsidRDefault="00C229A8" w:rsidP="00C229A8">
      <w:r>
        <w:t>A gauche colonial, à droite wanderers</w:t>
      </w:r>
    </w:p>
    <w:p w:rsidR="00C229A8" w:rsidRDefault="007C574C" w:rsidP="00C229A8">
      <w:r>
        <w:rPr>
          <w:noProof/>
        </w:rPr>
        <w:drawing>
          <wp:inline distT="0" distB="0" distL="0" distR="0">
            <wp:extent cx="6048375" cy="27146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l="3949" t="18996" r="2715" b="14403"/>
                    <a:stretch>
                      <a:fillRect/>
                    </a:stretch>
                  </pic:blipFill>
                  <pic:spPr bwMode="auto">
                    <a:xfrm>
                      <a:off x="0" y="0"/>
                      <a:ext cx="6048375" cy="2714625"/>
                    </a:xfrm>
                    <a:prstGeom prst="rect">
                      <a:avLst/>
                    </a:prstGeom>
                    <a:noFill/>
                    <a:ln>
                      <a:noFill/>
                    </a:ln>
                  </pic:spPr>
                </pic:pic>
              </a:graphicData>
            </a:graphic>
          </wp:inline>
        </w:drawing>
      </w:r>
    </w:p>
    <w:p w:rsidR="00505765" w:rsidRDefault="00505765" w:rsidP="007448C6">
      <w:pPr>
        <w:pStyle w:val="Titre3"/>
      </w:pPr>
      <w:r>
        <w:lastRenderedPageBreak/>
        <w:t>Ana sensi taille pop – résultat pour FIS</w:t>
      </w:r>
    </w:p>
    <w:p w:rsidR="00505765" w:rsidRDefault="007C574C" w:rsidP="00C229A8">
      <w:r>
        <w:rPr>
          <w:noProof/>
        </w:rPr>
        <w:drawing>
          <wp:inline distT="0" distB="0" distL="0" distR="0">
            <wp:extent cx="5219700" cy="53721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9700" cy="5372100"/>
                    </a:xfrm>
                    <a:prstGeom prst="rect">
                      <a:avLst/>
                    </a:prstGeom>
                    <a:noFill/>
                    <a:ln>
                      <a:noFill/>
                    </a:ln>
                  </pic:spPr>
                </pic:pic>
              </a:graphicData>
            </a:graphic>
          </wp:inline>
        </w:drawing>
      </w:r>
    </w:p>
    <w:p w:rsidR="007448C6" w:rsidRDefault="007448C6" w:rsidP="00C229A8">
      <w:r>
        <w:t>Relation régulière pour wanderers (nb : grosse taille de population : beaucoup d’allèles au départ)</w:t>
      </w:r>
    </w:p>
    <w:p w:rsidR="007448C6" w:rsidRDefault="007448C6" w:rsidP="00C229A8">
      <w:r>
        <w:t>Normalisation pour coloniaux mais variabilité au début.</w:t>
      </w:r>
    </w:p>
    <w:p w:rsidR="007448C6" w:rsidRDefault="007448C6" w:rsidP="007448C6">
      <w:pPr>
        <w:pStyle w:val="Titre3"/>
      </w:pPr>
      <w:r>
        <w:t>Résultats pour persistence coloniaux</w:t>
      </w:r>
    </w:p>
    <w:p w:rsidR="007448C6" w:rsidRDefault="007448C6" w:rsidP="00C229A8"/>
    <w:p w:rsidR="007448C6" w:rsidRDefault="007C574C" w:rsidP="00C229A8">
      <w:r>
        <w:rPr>
          <w:noProof/>
        </w:rPr>
        <w:lastRenderedPageBreak/>
        <w:drawing>
          <wp:inline distT="0" distB="0" distL="0" distR="0">
            <wp:extent cx="5029200" cy="25622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562225"/>
                    </a:xfrm>
                    <a:prstGeom prst="rect">
                      <a:avLst/>
                    </a:prstGeom>
                    <a:noFill/>
                    <a:ln>
                      <a:noFill/>
                    </a:ln>
                  </pic:spPr>
                </pic:pic>
              </a:graphicData>
            </a:graphic>
          </wp:inline>
        </w:drawing>
      </w:r>
    </w:p>
    <w:p w:rsidR="007448C6" w:rsidRDefault="007448C6" w:rsidP="00C229A8">
      <w:r>
        <w:t>Pas de relation, extinctions liées au contexte créé par le semis.</w:t>
      </w:r>
    </w:p>
    <w:p w:rsidR="00D3699D" w:rsidRDefault="00D3699D" w:rsidP="00C229A8"/>
    <w:p w:rsidR="00D3699D" w:rsidRDefault="00D3699D" w:rsidP="00E05220">
      <w:pPr>
        <w:pStyle w:val="Titre2"/>
      </w:pPr>
      <w:r>
        <w:t>18.04.13 base Chancira</w:t>
      </w:r>
    </w:p>
    <w:p w:rsidR="00D3699D" w:rsidRDefault="00D3699D" w:rsidP="00C229A8">
      <w:r>
        <w:t xml:space="preserve">A faire: table de conversion entre variable et affinité: </w:t>
      </w:r>
    </w:p>
    <w:p w:rsidR="00D3699D" w:rsidRDefault="00D3699D" w:rsidP="00C229A8"/>
    <w:p w:rsidR="00D3699D" w:rsidRDefault="00D3699D" w:rsidP="00C229A8">
      <w:r>
        <w:t>bioclimate</w:t>
      </w:r>
    </w:p>
    <w:p w:rsidR="00D3699D" w:rsidRDefault="00D3699D" w:rsidP="00D3699D">
      <w:r>
        <w:t>7</w:t>
      </w:r>
      <w:r>
        <w:tab/>
        <w:t>1</w:t>
      </w:r>
      <w:r>
        <w:tab/>
        <w:t>Niayes : 1</w:t>
      </w:r>
    </w:p>
    <w:p w:rsidR="00D3699D" w:rsidRDefault="00D3699D" w:rsidP="00D3699D">
      <w:r>
        <w:t>5</w:t>
      </w:r>
      <w:r>
        <w:tab/>
        <w:t>2</w:t>
      </w:r>
      <w:r>
        <w:tab/>
        <w:t>Saloum : 2</w:t>
      </w:r>
    </w:p>
    <w:p w:rsidR="00D3699D" w:rsidRDefault="00D3699D" w:rsidP="00D3699D">
      <w:r>
        <w:t>0</w:t>
      </w:r>
      <w:r>
        <w:tab/>
        <w:t>3</w:t>
      </w:r>
      <w:r>
        <w:tab/>
        <w:t>Sine : 3</w:t>
      </w:r>
    </w:p>
    <w:p w:rsidR="00D3699D" w:rsidRDefault="00D3699D" w:rsidP="00D3699D">
      <w:r>
        <w:t>0</w:t>
      </w:r>
      <w:r>
        <w:tab/>
        <w:t>4</w:t>
      </w:r>
      <w:r>
        <w:tab/>
        <w:t>Grande côte et Delta : 4</w:t>
      </w:r>
    </w:p>
    <w:p w:rsidR="00D3699D" w:rsidRDefault="00D3699D" w:rsidP="00D3699D">
      <w:r>
        <w:t>0</w:t>
      </w:r>
      <w:r>
        <w:tab/>
        <w:t>5</w:t>
      </w:r>
      <w:r>
        <w:tab/>
        <w:t>Ferlo : 5</w:t>
      </w:r>
    </w:p>
    <w:p w:rsidR="00D3699D" w:rsidRDefault="00D3699D" w:rsidP="00D3699D">
      <w:r>
        <w:t>0</w:t>
      </w:r>
      <w:r>
        <w:tab/>
        <w:t>6</w:t>
      </w:r>
      <w:r>
        <w:tab/>
        <w:t>Soudanien : 6</w:t>
      </w:r>
    </w:p>
    <w:p w:rsidR="00D3699D" w:rsidRDefault="00D3699D" w:rsidP="00D3699D">
      <w:r>
        <w:t>0</w:t>
      </w:r>
      <w:r>
        <w:tab/>
        <w:t>7</w:t>
      </w:r>
      <w:r>
        <w:tab/>
        <w:t>Terres neuves et zone cotonnière : 7</w:t>
      </w:r>
    </w:p>
    <w:p w:rsidR="00D3699D" w:rsidRDefault="00D3699D" w:rsidP="00D3699D">
      <w:r>
        <w:t>6</w:t>
      </w:r>
      <w:r>
        <w:tab/>
        <w:t>8</w:t>
      </w:r>
      <w:r>
        <w:tab/>
        <w:t>Basse-Casamance : 8</w:t>
      </w:r>
    </w:p>
    <w:p w:rsidR="00D3699D" w:rsidRDefault="00D3699D" w:rsidP="00D3699D">
      <w:r>
        <w:t>5</w:t>
      </w:r>
      <w:r>
        <w:tab/>
        <w:t>9</w:t>
      </w:r>
      <w:r>
        <w:tab/>
        <w:t>Haute Casamance et Sénégal Oriental : 9</w:t>
      </w:r>
    </w:p>
    <w:p w:rsidR="00D3699D" w:rsidRDefault="00D3699D" w:rsidP="00C229A8">
      <w:r>
        <w:t>0</w:t>
      </w:r>
      <w:r>
        <w:tab/>
        <w:t>road</w:t>
      </w:r>
    </w:p>
    <w:p w:rsidR="00D3699D" w:rsidRDefault="00D3699D" w:rsidP="00C229A8">
      <w:r>
        <w:t>4</w:t>
      </w:r>
      <w:r>
        <w:tab/>
        <w:t>rail</w:t>
      </w:r>
    </w:p>
    <w:p w:rsidR="00D3699D" w:rsidRDefault="00D3699D" w:rsidP="00C229A8">
      <w:r>
        <w:t>6</w:t>
      </w:r>
      <w:r>
        <w:tab/>
        <w:t>city</w:t>
      </w:r>
    </w:p>
    <w:p w:rsidR="00D3699D" w:rsidRDefault="00D3699D" w:rsidP="00C229A8">
      <w:r>
        <w:t>2</w:t>
      </w:r>
      <w:r>
        <w:tab/>
        <w:t>river</w:t>
      </w:r>
    </w:p>
    <w:p w:rsidR="00B564AB" w:rsidRDefault="00B564AB" w:rsidP="00C229A8"/>
    <w:p w:rsidR="00B564AB" w:rsidRDefault="00B564AB" w:rsidP="00C229A8"/>
    <w:p w:rsidR="00B564AB" w:rsidRDefault="007C574C" w:rsidP="00C229A8">
      <w:r>
        <w:rPr>
          <w:noProof/>
        </w:rPr>
        <w:drawing>
          <wp:inline distT="0" distB="0" distL="0" distR="0">
            <wp:extent cx="4581525" cy="157162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1525" cy="1571625"/>
                    </a:xfrm>
                    <a:prstGeom prst="rect">
                      <a:avLst/>
                    </a:prstGeom>
                    <a:noFill/>
                    <a:ln>
                      <a:noFill/>
                    </a:ln>
                  </pic:spPr>
                </pic:pic>
              </a:graphicData>
            </a:graphic>
          </wp:inline>
        </w:drawing>
      </w:r>
    </w:p>
    <w:p w:rsidR="00660E58" w:rsidRDefault="00660E58" w:rsidP="00660E58">
      <w:pPr>
        <w:pStyle w:val="Titre2"/>
      </w:pPr>
      <w:r>
        <w:t>27/05/13 – Retour de formation optimisation java Orsys</w:t>
      </w:r>
    </w:p>
    <w:p w:rsidR="00660E58" w:rsidRDefault="00660E58" w:rsidP="00C229A8">
      <w:r>
        <w:t xml:space="preserve">Lancement de Chize taille pop 350 avec fichier batch (permet de ne voir que les procédure liées au modèle  -&gt; Durée simulation: </w:t>
      </w:r>
      <w:r w:rsidR="001B25D8">
        <w:t>11.814</w:t>
      </w:r>
      <w:r>
        <w:t>s. (NB option –server inefficiente)</w:t>
      </w:r>
    </w:p>
    <w:p w:rsidR="00D363D6" w:rsidRDefault="00D363D6" w:rsidP="00D363D6">
      <w:pPr>
        <w:pStyle w:val="Titre2"/>
      </w:pPr>
      <w:r>
        <w:lastRenderedPageBreak/>
        <w:t>30/05/13 notion de ground et interface I_ground</w:t>
      </w:r>
    </w:p>
    <w:p w:rsidR="00D363D6" w:rsidRDefault="007C574C" w:rsidP="00C229A8">
      <w:r>
        <w:rPr>
          <w:noProof/>
        </w:rPr>
        <w:drawing>
          <wp:inline distT="0" distB="0" distL="0" distR="0">
            <wp:extent cx="5753100" cy="58007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5800725"/>
                    </a:xfrm>
                    <a:prstGeom prst="rect">
                      <a:avLst/>
                    </a:prstGeom>
                    <a:noFill/>
                    <a:ln>
                      <a:noFill/>
                    </a:ln>
                  </pic:spPr>
                </pic:pic>
              </a:graphicData>
            </a:graphic>
          </wp:inline>
        </w:drawing>
      </w:r>
    </w:p>
    <w:p w:rsidR="0080091E" w:rsidRDefault="0080091E" w:rsidP="00782856">
      <w:pPr>
        <w:pStyle w:val="Titre2"/>
      </w:pPr>
      <w:r>
        <w:t>26/06/13 correspondances affinité – ground types</w:t>
      </w:r>
    </w:p>
    <w:p w:rsidR="0080091E" w:rsidRDefault="0080091E" w:rsidP="00782856">
      <w:pPr>
        <w:pStyle w:val="Titre3"/>
        <w:ind w:left="0"/>
        <w:rPr>
          <w:u w:val="single"/>
        </w:rPr>
      </w:pPr>
      <w:r w:rsidRPr="00782856">
        <w:rPr>
          <w:u w:val="single"/>
        </w:rPr>
        <w:t>Affinités</w:t>
      </w:r>
      <w:r w:rsidR="004279D7">
        <w:rPr>
          <w:u w:val="single"/>
        </w:rPr>
        <w:t xml:space="preserve"> (utilisé</w:t>
      </w:r>
      <w:r w:rsidR="00782856">
        <w:rPr>
          <w:u w:val="single"/>
        </w:rPr>
        <w:t xml:space="preserve"> pour les choix des rongeurs et le développement des populations</w:t>
      </w:r>
      <w:r w:rsidR="004279D7">
        <w:rPr>
          <w:u w:val="single"/>
        </w:rPr>
        <w:t xml:space="preserve"> diffusives</w:t>
      </w:r>
      <w:r w:rsidR="00782856">
        <w:rPr>
          <w:u w:val="single"/>
        </w:rPr>
        <w:t>)</w:t>
      </w:r>
    </w:p>
    <w:p w:rsidR="004279D7" w:rsidRPr="004279D7" w:rsidRDefault="004279D7" w:rsidP="004279D7"/>
    <w:p w:rsidR="004279D7" w:rsidRPr="004279D7" w:rsidRDefault="004279D7" w:rsidP="004279D7">
      <w:pPr>
        <w:tabs>
          <w:tab w:val="left" w:pos="1440"/>
        </w:tabs>
        <w:rPr>
          <w:u w:val="single"/>
        </w:rPr>
      </w:pPr>
      <w:r w:rsidRPr="004279D7">
        <w:rPr>
          <w:u w:val="single"/>
        </w:rPr>
        <w:t>Affinité</w:t>
      </w:r>
      <w:r w:rsidRPr="004279D7">
        <w:tab/>
      </w:r>
      <w:r>
        <w:rPr>
          <w:u w:val="single"/>
        </w:rPr>
        <w:t>N</w:t>
      </w:r>
      <w:r w:rsidRPr="004279D7">
        <w:rPr>
          <w:u w:val="single"/>
        </w:rPr>
        <w:t>ature de la cellule</w:t>
      </w:r>
    </w:p>
    <w:p w:rsidR="00782856" w:rsidRDefault="00782856" w:rsidP="004279D7">
      <w:pPr>
        <w:tabs>
          <w:tab w:val="left" w:pos="1440"/>
        </w:tabs>
      </w:pPr>
      <w:r>
        <w:t>0</w:t>
      </w:r>
      <w:r w:rsidR="004279D7">
        <w:t>0</w:t>
      </w:r>
      <w:r w:rsidR="004279D7">
        <w:tab/>
      </w:r>
      <w:r>
        <w:t>border, ocean, foreign countries</w:t>
      </w:r>
    </w:p>
    <w:p w:rsidR="00782856" w:rsidRPr="0093540C" w:rsidRDefault="00782856" w:rsidP="004279D7">
      <w:pPr>
        <w:tabs>
          <w:tab w:val="left" w:pos="1440"/>
        </w:tabs>
        <w:rPr>
          <w:lang w:val="en-US"/>
        </w:rPr>
      </w:pPr>
      <w:r w:rsidRPr="0093540C">
        <w:rPr>
          <w:lang w:val="en-US"/>
        </w:rPr>
        <w:t>0</w:t>
      </w:r>
      <w:r w:rsidR="004279D7" w:rsidRPr="0093540C">
        <w:rPr>
          <w:lang w:val="en-US"/>
        </w:rPr>
        <w:t>0</w:t>
      </w:r>
      <w:r w:rsidR="004279D7" w:rsidRPr="0093540C">
        <w:rPr>
          <w:lang w:val="en-US"/>
        </w:rPr>
        <w:tab/>
      </w:r>
      <w:r w:rsidRPr="0093540C">
        <w:rPr>
          <w:lang w:val="en-US"/>
        </w:rPr>
        <w:t>river</w:t>
      </w:r>
    </w:p>
    <w:p w:rsidR="00782856" w:rsidRPr="0093540C" w:rsidRDefault="00782856" w:rsidP="004279D7">
      <w:pPr>
        <w:tabs>
          <w:tab w:val="left" w:pos="1440"/>
        </w:tabs>
        <w:rPr>
          <w:lang w:val="en-US"/>
        </w:rPr>
      </w:pPr>
      <w:r w:rsidRPr="0093540C">
        <w:rPr>
          <w:lang w:val="en-US"/>
        </w:rPr>
        <w:t>0</w:t>
      </w:r>
      <w:r w:rsidR="004279D7" w:rsidRPr="0093540C">
        <w:rPr>
          <w:lang w:val="en-US"/>
        </w:rPr>
        <w:t>1</w:t>
      </w:r>
      <w:r w:rsidR="004279D7" w:rsidRPr="0093540C">
        <w:rPr>
          <w:lang w:val="en-US"/>
        </w:rPr>
        <w:tab/>
      </w:r>
      <w:r w:rsidRPr="0093540C">
        <w:rPr>
          <w:lang w:val="en-US"/>
        </w:rPr>
        <w:t>road</w:t>
      </w:r>
    </w:p>
    <w:p w:rsidR="00782856" w:rsidRPr="0093540C" w:rsidRDefault="00782856" w:rsidP="004279D7">
      <w:pPr>
        <w:tabs>
          <w:tab w:val="left" w:pos="1440"/>
        </w:tabs>
        <w:rPr>
          <w:lang w:val="en-US"/>
        </w:rPr>
      </w:pPr>
      <w:r w:rsidRPr="0093540C">
        <w:rPr>
          <w:lang w:val="en-US"/>
        </w:rPr>
        <w:t>0</w:t>
      </w:r>
      <w:r w:rsidR="004279D7" w:rsidRPr="0093540C">
        <w:rPr>
          <w:lang w:val="en-US"/>
        </w:rPr>
        <w:t>2</w:t>
      </w:r>
      <w:r w:rsidR="004279D7" w:rsidRPr="0093540C">
        <w:rPr>
          <w:lang w:val="en-US"/>
        </w:rPr>
        <w:tab/>
      </w:r>
      <w:r w:rsidRPr="0093540C">
        <w:rPr>
          <w:lang w:val="en-US"/>
        </w:rPr>
        <w:t>Ferlo (bio-climate)</w:t>
      </w:r>
    </w:p>
    <w:p w:rsidR="00782856" w:rsidRDefault="00782856" w:rsidP="004279D7">
      <w:pPr>
        <w:tabs>
          <w:tab w:val="left" w:pos="1440"/>
        </w:tabs>
      </w:pPr>
      <w:r>
        <w:t>03</w:t>
      </w:r>
      <w:r w:rsidR="004279D7">
        <w:tab/>
      </w:r>
      <w:r>
        <w:t>Grande Côte (bio-climate)</w:t>
      </w:r>
    </w:p>
    <w:p w:rsidR="00782856" w:rsidRDefault="00782856" w:rsidP="004279D7">
      <w:pPr>
        <w:tabs>
          <w:tab w:val="left" w:pos="1440"/>
        </w:tabs>
      </w:pPr>
      <w:r>
        <w:t>04</w:t>
      </w:r>
      <w:r w:rsidR="004279D7">
        <w:tab/>
      </w:r>
      <w:r>
        <w:t>Soudanien (bio-climate)</w:t>
      </w:r>
    </w:p>
    <w:p w:rsidR="00782856" w:rsidRDefault="00782856" w:rsidP="004279D7">
      <w:pPr>
        <w:tabs>
          <w:tab w:val="left" w:pos="1440"/>
        </w:tabs>
      </w:pPr>
      <w:r>
        <w:t>05</w:t>
      </w:r>
      <w:r w:rsidR="004279D7">
        <w:tab/>
      </w:r>
      <w:r>
        <w:t>Sine (bio-climate)</w:t>
      </w:r>
    </w:p>
    <w:p w:rsidR="00782856" w:rsidRDefault="00782856" w:rsidP="004279D7">
      <w:pPr>
        <w:tabs>
          <w:tab w:val="left" w:pos="1440"/>
        </w:tabs>
      </w:pPr>
      <w:r>
        <w:t>06</w:t>
      </w:r>
      <w:r w:rsidR="004279D7">
        <w:tab/>
      </w:r>
      <w:r>
        <w:t>Zone cotonnière (bio-climate)</w:t>
      </w:r>
    </w:p>
    <w:p w:rsidR="00782856" w:rsidRDefault="00782856" w:rsidP="004279D7">
      <w:pPr>
        <w:tabs>
          <w:tab w:val="left" w:pos="1440"/>
        </w:tabs>
      </w:pPr>
      <w:r>
        <w:lastRenderedPageBreak/>
        <w:t>09</w:t>
      </w:r>
      <w:r w:rsidR="004279D7">
        <w:tab/>
      </w:r>
      <w:r>
        <w:t>Haute Casamance (bio-climate)</w:t>
      </w:r>
    </w:p>
    <w:p w:rsidR="00782856" w:rsidRDefault="004279D7" w:rsidP="004279D7">
      <w:pPr>
        <w:tabs>
          <w:tab w:val="left" w:pos="1440"/>
        </w:tabs>
      </w:pPr>
      <w:r>
        <w:t>10</w:t>
      </w:r>
      <w:r>
        <w:tab/>
      </w:r>
      <w:r w:rsidR="00782856">
        <w:t>Niayes (bio-climate)</w:t>
      </w:r>
    </w:p>
    <w:p w:rsidR="00782856" w:rsidRDefault="00782856" w:rsidP="004279D7">
      <w:pPr>
        <w:tabs>
          <w:tab w:val="left" w:pos="1440"/>
        </w:tabs>
      </w:pPr>
      <w:r>
        <w:t>11</w:t>
      </w:r>
      <w:r w:rsidR="004279D7">
        <w:tab/>
      </w:r>
      <w:r>
        <w:t>Saloum (bio-climate)</w:t>
      </w:r>
    </w:p>
    <w:p w:rsidR="00782856" w:rsidRDefault="00782856" w:rsidP="004279D7">
      <w:pPr>
        <w:tabs>
          <w:tab w:val="left" w:pos="1440"/>
        </w:tabs>
      </w:pPr>
      <w:r>
        <w:t>12</w:t>
      </w:r>
      <w:r w:rsidR="004279D7">
        <w:tab/>
      </w:r>
      <w:r>
        <w:t>basse casamance</w:t>
      </w:r>
    </w:p>
    <w:p w:rsidR="00782856" w:rsidRDefault="00782856" w:rsidP="004279D7">
      <w:pPr>
        <w:tabs>
          <w:tab w:val="left" w:pos="1440"/>
        </w:tabs>
      </w:pPr>
      <w:r>
        <w:t>13</w:t>
      </w:r>
      <w:r w:rsidR="004279D7">
        <w:tab/>
      </w:r>
      <w:r>
        <w:t>city</w:t>
      </w:r>
    </w:p>
    <w:p w:rsidR="0080091E" w:rsidRDefault="0080091E" w:rsidP="0080091E"/>
    <w:p w:rsidR="0080091E" w:rsidRDefault="0080091E" w:rsidP="004279D7">
      <w:pPr>
        <w:numPr>
          <w:ilvl w:val="0"/>
          <w:numId w:val="12"/>
        </w:numPr>
      </w:pPr>
      <w:r>
        <w:t>Priorités pour l’assertion des affinités : rivière</w:t>
      </w:r>
      <w:r w:rsidR="00782856">
        <w:t xml:space="preserve"> (00)</w:t>
      </w:r>
      <w:r>
        <w:t xml:space="preserve"> &gt; ville</w:t>
      </w:r>
      <w:r w:rsidR="00782856">
        <w:t xml:space="preserve"> (13) &gt; road (01)</w:t>
      </w:r>
      <w:r>
        <w:t xml:space="preserve"> &gt; bioclimat</w:t>
      </w:r>
      <w:r w:rsidR="00782856">
        <w:t xml:space="preserve"> (02-12)</w:t>
      </w:r>
    </w:p>
    <w:p w:rsidR="004279D7" w:rsidRDefault="004279D7" w:rsidP="004279D7">
      <w:pPr>
        <w:numPr>
          <w:ilvl w:val="0"/>
          <w:numId w:val="12"/>
        </w:numPr>
      </w:pPr>
      <w:r>
        <w:t> </w:t>
      </w:r>
      <w:r w:rsidRPr="004279D7">
        <w:rPr>
          <w:color w:val="FF0000"/>
        </w:rPr>
        <w:t>!</w:t>
      </w:r>
      <w:r>
        <w:t xml:space="preserve"> Pas d’affinité stockée pour GNT et rail</w:t>
      </w:r>
    </w:p>
    <w:p w:rsidR="0080091E" w:rsidRDefault="0080091E" w:rsidP="0080091E"/>
    <w:p w:rsidR="00782856" w:rsidRDefault="0080091E" w:rsidP="00782856">
      <w:pPr>
        <w:pStyle w:val="Titre3"/>
        <w:ind w:left="0"/>
      </w:pPr>
      <w:r w:rsidRPr="00782856">
        <w:rPr>
          <w:u w:val="single"/>
        </w:rPr>
        <w:t>GroundTypes</w:t>
      </w:r>
      <w:r w:rsidR="00782856" w:rsidRPr="004279D7">
        <w:t xml:space="preserve"> (</w:t>
      </w:r>
      <w:r w:rsidR="00782856">
        <w:t>Utilisés pour l’affichage et le calcul des graphes)</w:t>
      </w:r>
    </w:p>
    <w:p w:rsidR="004279D7" w:rsidRPr="004279D7" w:rsidRDefault="004279D7" w:rsidP="004279D7"/>
    <w:p w:rsidR="004279D7" w:rsidRPr="004279D7" w:rsidRDefault="004279D7" w:rsidP="004279D7">
      <w:pPr>
        <w:tabs>
          <w:tab w:val="left" w:pos="1440"/>
        </w:tabs>
        <w:rPr>
          <w:u w:val="single"/>
        </w:rPr>
      </w:pPr>
      <w:r>
        <w:rPr>
          <w:u w:val="single"/>
        </w:rPr>
        <w:t>groundType</w:t>
      </w:r>
      <w:r w:rsidRPr="004279D7">
        <w:tab/>
      </w:r>
      <w:r>
        <w:rPr>
          <w:u w:val="single"/>
        </w:rPr>
        <w:t>N</w:t>
      </w:r>
      <w:r w:rsidRPr="004279D7">
        <w:rPr>
          <w:u w:val="single"/>
        </w:rPr>
        <w:t>ature de la cellule</w:t>
      </w:r>
      <w:r>
        <w:rPr>
          <w:u w:val="single"/>
        </w:rPr>
        <w:br/>
      </w:r>
      <w:r w:rsidRPr="004279D7">
        <w:t xml:space="preserve"> </w:t>
      </w:r>
      <w:r>
        <w:rPr>
          <w:u w:val="single"/>
        </w:rPr>
        <w:t>(+ priorité)</w:t>
      </w:r>
    </w:p>
    <w:p w:rsidR="0080091E" w:rsidRPr="0093540C" w:rsidRDefault="004279D7" w:rsidP="004279D7">
      <w:pPr>
        <w:tabs>
          <w:tab w:val="left" w:pos="1440"/>
        </w:tabs>
        <w:rPr>
          <w:lang w:val="en-US"/>
        </w:rPr>
      </w:pPr>
      <w:r w:rsidRPr="0093540C">
        <w:rPr>
          <w:lang w:val="en-US"/>
        </w:rPr>
        <w:t>00</w:t>
      </w:r>
      <w:r w:rsidRPr="0093540C">
        <w:rPr>
          <w:lang w:val="en-US"/>
        </w:rPr>
        <w:tab/>
      </w:r>
      <w:r w:rsidR="0080091E" w:rsidRPr="0093540C">
        <w:rPr>
          <w:lang w:val="en-US"/>
        </w:rPr>
        <w:t>city</w:t>
      </w:r>
    </w:p>
    <w:p w:rsidR="0080091E" w:rsidRPr="0093540C" w:rsidRDefault="004279D7" w:rsidP="004279D7">
      <w:pPr>
        <w:tabs>
          <w:tab w:val="left" w:pos="1440"/>
        </w:tabs>
        <w:rPr>
          <w:lang w:val="en-US"/>
        </w:rPr>
      </w:pPr>
      <w:r w:rsidRPr="0093540C">
        <w:rPr>
          <w:lang w:val="en-US"/>
        </w:rPr>
        <w:t>0</w:t>
      </w:r>
      <w:r w:rsidR="0080091E" w:rsidRPr="0093540C">
        <w:rPr>
          <w:lang w:val="en-US"/>
        </w:rPr>
        <w:t>1</w:t>
      </w:r>
      <w:r w:rsidRPr="0093540C">
        <w:rPr>
          <w:lang w:val="en-US"/>
        </w:rPr>
        <w:tab/>
      </w:r>
      <w:r w:rsidR="0080091E" w:rsidRPr="0093540C">
        <w:rPr>
          <w:lang w:val="en-US"/>
        </w:rPr>
        <w:t>rail</w:t>
      </w:r>
    </w:p>
    <w:p w:rsidR="0080091E" w:rsidRPr="0093540C" w:rsidRDefault="004279D7" w:rsidP="004279D7">
      <w:pPr>
        <w:tabs>
          <w:tab w:val="left" w:pos="1440"/>
        </w:tabs>
        <w:rPr>
          <w:lang w:val="en-US"/>
        </w:rPr>
      </w:pPr>
      <w:r w:rsidRPr="0093540C">
        <w:rPr>
          <w:lang w:val="en-US"/>
        </w:rPr>
        <w:t>0</w:t>
      </w:r>
      <w:r w:rsidR="0080091E" w:rsidRPr="0093540C">
        <w:rPr>
          <w:lang w:val="en-US"/>
        </w:rPr>
        <w:t>2</w:t>
      </w:r>
      <w:r w:rsidRPr="0093540C">
        <w:rPr>
          <w:lang w:val="en-US"/>
        </w:rPr>
        <w:tab/>
      </w:r>
      <w:r w:rsidR="0080091E" w:rsidRPr="0093540C">
        <w:rPr>
          <w:lang w:val="en-US"/>
        </w:rPr>
        <w:t>river</w:t>
      </w:r>
    </w:p>
    <w:p w:rsidR="0080091E" w:rsidRPr="0093540C" w:rsidRDefault="004279D7" w:rsidP="004279D7">
      <w:pPr>
        <w:tabs>
          <w:tab w:val="left" w:pos="1440"/>
        </w:tabs>
        <w:rPr>
          <w:lang w:val="en-US"/>
        </w:rPr>
      </w:pPr>
      <w:r w:rsidRPr="0093540C">
        <w:rPr>
          <w:lang w:val="en-US"/>
        </w:rPr>
        <w:t>0</w:t>
      </w:r>
      <w:r w:rsidR="0080091E" w:rsidRPr="0093540C">
        <w:rPr>
          <w:lang w:val="en-US"/>
        </w:rPr>
        <w:t>3</w:t>
      </w:r>
      <w:r w:rsidRPr="0093540C">
        <w:rPr>
          <w:lang w:val="en-US"/>
        </w:rPr>
        <w:tab/>
      </w:r>
      <w:r w:rsidR="0080091E" w:rsidRPr="0093540C">
        <w:rPr>
          <w:lang w:val="en-US"/>
        </w:rPr>
        <w:t>road</w:t>
      </w:r>
    </w:p>
    <w:p w:rsidR="004279D7" w:rsidRPr="0093540C" w:rsidRDefault="004279D7" w:rsidP="004279D7">
      <w:pPr>
        <w:tabs>
          <w:tab w:val="left" w:pos="1440"/>
        </w:tabs>
        <w:rPr>
          <w:lang w:val="en-US"/>
        </w:rPr>
      </w:pPr>
      <w:r w:rsidRPr="0093540C">
        <w:rPr>
          <w:lang w:val="en-US"/>
        </w:rPr>
        <w:t>04</w:t>
      </w:r>
      <w:r w:rsidRPr="0093540C">
        <w:rPr>
          <w:lang w:val="en-US"/>
        </w:rPr>
        <w:tab/>
        <w:t>ground nut trade (GNT) weak</w:t>
      </w:r>
    </w:p>
    <w:p w:rsidR="004279D7" w:rsidRPr="0093540C" w:rsidRDefault="004279D7" w:rsidP="004279D7">
      <w:pPr>
        <w:tabs>
          <w:tab w:val="left" w:pos="1440"/>
        </w:tabs>
        <w:rPr>
          <w:lang w:val="en-US"/>
        </w:rPr>
      </w:pPr>
      <w:r w:rsidRPr="0093540C">
        <w:rPr>
          <w:lang w:val="en-US"/>
        </w:rPr>
        <w:t>05</w:t>
      </w:r>
      <w:r w:rsidRPr="0093540C">
        <w:rPr>
          <w:lang w:val="en-US"/>
        </w:rPr>
        <w:tab/>
        <w:t>ground nut trade (GNT) medium</w:t>
      </w:r>
    </w:p>
    <w:p w:rsidR="0080091E" w:rsidRPr="0093540C" w:rsidRDefault="004279D7" w:rsidP="004279D7">
      <w:pPr>
        <w:tabs>
          <w:tab w:val="left" w:pos="1440"/>
        </w:tabs>
        <w:rPr>
          <w:lang w:val="en-US"/>
        </w:rPr>
      </w:pPr>
      <w:r w:rsidRPr="0093540C">
        <w:rPr>
          <w:lang w:val="en-US"/>
        </w:rPr>
        <w:t>0</w:t>
      </w:r>
      <w:r w:rsidR="0080091E" w:rsidRPr="0093540C">
        <w:rPr>
          <w:lang w:val="en-US"/>
        </w:rPr>
        <w:t>6</w:t>
      </w:r>
      <w:r w:rsidRPr="0093540C">
        <w:rPr>
          <w:lang w:val="en-US"/>
        </w:rPr>
        <w:tab/>
      </w:r>
      <w:r w:rsidR="0080091E" w:rsidRPr="0093540C">
        <w:rPr>
          <w:lang w:val="en-US"/>
        </w:rPr>
        <w:t>ground nut trade (GNT)</w:t>
      </w:r>
      <w:r w:rsidRPr="0093540C">
        <w:rPr>
          <w:lang w:val="en-US"/>
        </w:rPr>
        <w:t xml:space="preserve"> heavy</w:t>
      </w:r>
    </w:p>
    <w:p w:rsidR="0080091E" w:rsidRDefault="004279D7" w:rsidP="004279D7">
      <w:pPr>
        <w:tabs>
          <w:tab w:val="left" w:pos="1440"/>
        </w:tabs>
      </w:pPr>
      <w:r>
        <w:t>0</w:t>
      </w:r>
      <w:r w:rsidR="0080091E">
        <w:t>7</w:t>
      </w:r>
      <w:r>
        <w:tab/>
        <w:t>b</w:t>
      </w:r>
      <w:r w:rsidR="0080091E">
        <w:t>order, ocean, foreign countries</w:t>
      </w:r>
    </w:p>
    <w:p w:rsidR="0080091E" w:rsidRDefault="0080091E" w:rsidP="0080091E"/>
    <w:p w:rsidR="0080091E" w:rsidRDefault="0080091E" w:rsidP="004279D7">
      <w:pPr>
        <w:numPr>
          <w:ilvl w:val="0"/>
          <w:numId w:val="13"/>
        </w:numPr>
      </w:pPr>
      <w:r>
        <w:t>Priorités : utile pour l’affichage / définis par les codes, utilisé pour sélectionner le type à partir des types présents dans le groundTypes de C_soilCell</w:t>
      </w:r>
    </w:p>
    <w:p w:rsidR="004279D7" w:rsidRDefault="004279D7" w:rsidP="004279D7">
      <w:pPr>
        <w:numPr>
          <w:ilvl w:val="0"/>
          <w:numId w:val="13"/>
        </w:numPr>
      </w:pPr>
      <w:r>
        <w:t> </w:t>
      </w:r>
      <w:r w:rsidRPr="004279D7">
        <w:rPr>
          <w:color w:val="FF0000"/>
        </w:rPr>
        <w:t>!</w:t>
      </w:r>
      <w:r>
        <w:t xml:space="preserve"> Pas de groundType stocké pour les bioclimats</w:t>
      </w:r>
    </w:p>
    <w:p w:rsidR="0080091E" w:rsidRDefault="0080091E" w:rsidP="0080091E"/>
    <w:p w:rsidR="0080091E" w:rsidRDefault="00656D0C" w:rsidP="00656D0C">
      <w:pPr>
        <w:pStyle w:val="Titre2"/>
      </w:pPr>
      <w:r>
        <w:t>09.12.13 correction bugs protocole Chize pou commit propre après modifs Pape</w:t>
      </w:r>
    </w:p>
    <w:p w:rsidR="0080091E" w:rsidRDefault="00656D0C" w:rsidP="00656D0C">
      <w:pPr>
        <w:numPr>
          <w:ilvl w:val="0"/>
          <w:numId w:val="13"/>
        </w:numPr>
      </w:pPr>
      <w:r w:rsidRPr="0093540C">
        <w:rPr>
          <w:lang w:val="en-US"/>
        </w:rPr>
        <w:t xml:space="preserve">Dans Rodent.step: </w:t>
      </w:r>
      <w:r w:rsidRPr="0093540C">
        <w:rPr>
          <w:lang w:val="en-US"/>
        </w:rPr>
        <w:tab/>
        <w:t>"</w:t>
      </w:r>
      <w:r w:rsidRPr="0093540C">
        <w:rPr>
          <w:i/>
          <w:iCs/>
          <w:lang w:val="en-US"/>
        </w:rPr>
        <w:t xml:space="preserve">else randomExitOfBurrow();// Let females wander out of burrows if not within reproduction season. </w:t>
      </w:r>
      <w:r w:rsidRPr="00656D0C">
        <w:rPr>
          <w:i/>
          <w:iCs/>
        </w:rPr>
        <w:t>JLF, 07.2013</w:t>
      </w:r>
      <w:r>
        <w:t>" n'a aucun effet.</w:t>
      </w:r>
    </w:p>
    <w:p w:rsidR="00656D0C" w:rsidRPr="0093540C" w:rsidRDefault="00656D0C" w:rsidP="00656D0C">
      <w:pPr>
        <w:numPr>
          <w:ilvl w:val="0"/>
          <w:numId w:val="13"/>
        </w:numPr>
        <w:rPr>
          <w:lang w:val="en-US"/>
        </w:rPr>
      </w:pPr>
      <w:r w:rsidRPr="0093540C">
        <w:rPr>
          <w:lang w:val="en-US"/>
        </w:rPr>
        <w:t>Dans Deliberation, si on enlève: "</w:t>
      </w:r>
      <w:r w:rsidRPr="0093540C">
        <w:rPr>
          <w:i/>
          <w:iCs/>
          <w:lang w:val="en-US"/>
        </w:rPr>
        <w:t>if (!candidateBurrows.isEmpty() &amp;&amp; (C_StepVariousProcedure.isSeasonToMate()) &amp;&amp; (this.isMale())) return candidateBurrows;</w:t>
      </w:r>
      <w:r w:rsidRPr="0093540C">
        <w:rPr>
          <w:lang w:val="en-US"/>
        </w:rPr>
        <w:t>" la population s'effondre.</w:t>
      </w:r>
    </w:p>
    <w:p w:rsidR="004F1D3E" w:rsidRPr="0093540C" w:rsidRDefault="004F1D3E" w:rsidP="004F1D3E">
      <w:pPr>
        <w:rPr>
          <w:lang w:val="en-US"/>
        </w:rPr>
      </w:pPr>
    </w:p>
    <w:p w:rsidR="004F1D3E" w:rsidRDefault="004F1D3E" w:rsidP="004F1D3E">
      <w:r>
        <w:rPr>
          <w:rStyle w:val="Titre3Car"/>
        </w:rPr>
        <w:t xml:space="preserve">18.12.13 </w:t>
      </w:r>
      <w:r w:rsidRPr="004F1D3E">
        <w:rPr>
          <w:rStyle w:val="Titre3Car"/>
        </w:rPr>
        <w:t>Gadgets du bureau windows disparaissent</w:t>
      </w:r>
      <w:r>
        <w:t>: Gestionnaire de tâches - Processus - sélectionner "sidebar.exe" - arrêter le processus Ensuite Panneau de configuration - gadget du bureau ET CA REMARCHE</w:t>
      </w:r>
    </w:p>
    <w:p w:rsidR="00444D3D" w:rsidRDefault="00444D3D" w:rsidP="00444D3D">
      <w:pPr>
        <w:pStyle w:val="Titre2"/>
      </w:pPr>
      <w:r>
        <w:t>11.02.14 taille de SimMasto</w:t>
      </w:r>
    </w:p>
    <w:p w:rsidR="00444D3D" w:rsidRDefault="00444D3D" w:rsidP="00444D3D"/>
    <w:p w:rsidR="00444D3D" w:rsidRDefault="00444D3D" w:rsidP="00444D3D">
      <w:pPr>
        <w:numPr>
          <w:ilvl w:val="0"/>
          <w:numId w:val="14"/>
        </w:numPr>
      </w:pPr>
      <w:r>
        <w:t xml:space="preserve">109 classes </w:t>
      </w:r>
    </w:p>
    <w:p w:rsidR="00444D3D" w:rsidRDefault="00444D3D" w:rsidP="00444D3D">
      <w:pPr>
        <w:numPr>
          <w:ilvl w:val="0"/>
          <w:numId w:val="14"/>
        </w:numPr>
      </w:pPr>
      <w:r>
        <w:t xml:space="preserve">401 attributes </w:t>
      </w:r>
    </w:p>
    <w:p w:rsidR="00444D3D" w:rsidRDefault="00444D3D" w:rsidP="00444D3D">
      <w:pPr>
        <w:numPr>
          <w:ilvl w:val="0"/>
          <w:numId w:val="14"/>
        </w:numPr>
      </w:pPr>
      <w:r>
        <w:t xml:space="preserve">219 relations </w:t>
      </w:r>
    </w:p>
    <w:p w:rsidR="00444D3D" w:rsidRDefault="00444D3D" w:rsidP="00444D3D">
      <w:pPr>
        <w:numPr>
          <w:ilvl w:val="0"/>
          <w:numId w:val="14"/>
        </w:numPr>
      </w:pPr>
      <w:r>
        <w:t>856 operations</w:t>
      </w:r>
    </w:p>
    <w:p w:rsidR="00BB72FD" w:rsidRDefault="00BB72FD" w:rsidP="00BB72FD">
      <w:pPr>
        <w:pStyle w:val="Titre2"/>
      </w:pPr>
      <w:r>
        <w:lastRenderedPageBreak/>
        <w:t>12.02.14 simul SMACH JPQuere, JMDuplantier</w:t>
      </w:r>
    </w:p>
    <w:p w:rsidR="00BB72FD" w:rsidRDefault="00BB72FD" w:rsidP="00BB72FD">
      <w:pPr>
        <w:numPr>
          <w:ilvl w:val="0"/>
          <w:numId w:val="15"/>
        </w:numPr>
      </w:pPr>
      <w:r>
        <w:t>Diaporama</w:t>
      </w:r>
    </w:p>
    <w:p w:rsidR="00BB72FD" w:rsidRDefault="00BB72FD" w:rsidP="00444D3D">
      <w:pPr>
        <w:numPr>
          <w:ilvl w:val="0"/>
          <w:numId w:val="14"/>
        </w:numPr>
      </w:pPr>
      <w:r>
        <w:t>Principe</w:t>
      </w:r>
    </w:p>
    <w:p w:rsidR="00BB72FD" w:rsidRDefault="00BB72FD" w:rsidP="00444D3D">
      <w:pPr>
        <w:numPr>
          <w:ilvl w:val="0"/>
          <w:numId w:val="14"/>
        </w:numPr>
      </w:pPr>
      <w:r>
        <w:t>Succession cultures</w:t>
      </w:r>
    </w:p>
    <w:p w:rsidR="00BB72FD" w:rsidRDefault="00BB72FD" w:rsidP="00444D3D">
      <w:pPr>
        <w:numPr>
          <w:ilvl w:val="0"/>
          <w:numId w:val="14"/>
        </w:numPr>
      </w:pPr>
      <w:r>
        <w:t>Organigramme rongeurs</w:t>
      </w:r>
    </w:p>
    <w:p w:rsidR="00BB72FD" w:rsidRDefault="00BB72FD" w:rsidP="00444D3D">
      <w:pPr>
        <w:numPr>
          <w:ilvl w:val="0"/>
          <w:numId w:val="14"/>
        </w:numPr>
      </w:pPr>
      <w:r>
        <w:t>Paramètres</w:t>
      </w:r>
    </w:p>
    <w:p w:rsidR="00BB72FD" w:rsidRDefault="00BB72FD" w:rsidP="00BB72FD">
      <w:pPr>
        <w:numPr>
          <w:ilvl w:val="0"/>
          <w:numId w:val="14"/>
        </w:numPr>
      </w:pPr>
      <w:r>
        <w:t>Analyse de sensibilité ecol.monogr.</w:t>
      </w:r>
    </w:p>
    <w:p w:rsidR="00BB72FD" w:rsidRDefault="00BB72FD" w:rsidP="00BB72FD">
      <w:pPr>
        <w:numPr>
          <w:ilvl w:val="0"/>
          <w:numId w:val="14"/>
        </w:numPr>
      </w:pPr>
      <w:r>
        <w:t>Objectif: figure 1 de publi Chize</w:t>
      </w:r>
    </w:p>
    <w:p w:rsidR="00BB72FD" w:rsidRDefault="00BB72FD" w:rsidP="00BB72FD">
      <w:pPr>
        <w:numPr>
          <w:ilvl w:val="0"/>
          <w:numId w:val="15"/>
        </w:numPr>
      </w:pPr>
      <w:r>
        <w:t>Simulation</w:t>
      </w:r>
    </w:p>
    <w:p w:rsidR="00BB72FD" w:rsidRDefault="00BB72FD" w:rsidP="00444D3D">
      <w:pPr>
        <w:numPr>
          <w:ilvl w:val="0"/>
          <w:numId w:val="14"/>
        </w:numPr>
      </w:pPr>
      <w:r>
        <w:t>Simul Centré/pas centré</w:t>
      </w:r>
    </w:p>
    <w:p w:rsidR="00BB72FD" w:rsidRDefault="00BB72FD" w:rsidP="00444D3D">
      <w:pPr>
        <w:numPr>
          <w:ilvl w:val="0"/>
          <w:numId w:val="14"/>
        </w:numPr>
      </w:pPr>
      <w:r>
        <w:t>Simul Burrow/no burrow</w:t>
      </w:r>
    </w:p>
    <w:p w:rsidR="00BB72FD" w:rsidRDefault="00BB72FD" w:rsidP="00444D3D">
      <w:pPr>
        <w:numPr>
          <w:ilvl w:val="0"/>
          <w:numId w:val="14"/>
        </w:numPr>
      </w:pPr>
      <w:r>
        <w:t>Revoir anciennes vidéos</w:t>
      </w:r>
    </w:p>
    <w:p w:rsidR="00BB72FD" w:rsidRDefault="00BB72FD" w:rsidP="00444D3D">
      <w:pPr>
        <w:numPr>
          <w:ilvl w:val="0"/>
          <w:numId w:val="14"/>
        </w:numPr>
      </w:pPr>
      <w:r>
        <w:t>Revoir anciens graphes</w:t>
      </w:r>
    </w:p>
    <w:p w:rsidR="00BB72FD" w:rsidRDefault="00BB72FD" w:rsidP="00444D3D">
      <w:pPr>
        <w:numPr>
          <w:ilvl w:val="0"/>
          <w:numId w:val="14"/>
        </w:numPr>
      </w:pPr>
      <w:r>
        <w:t>Vérif exclos</w:t>
      </w:r>
    </w:p>
    <w:p w:rsidR="005204D3" w:rsidRDefault="005204D3" w:rsidP="005204D3"/>
    <w:p w:rsidR="005204D3" w:rsidRDefault="005204D3" w:rsidP="005204D3">
      <w:pPr>
        <w:pStyle w:val="Titre2"/>
      </w:pPr>
      <w:r>
        <w:t>27/02/14 Pape à faire</w:t>
      </w:r>
    </w:p>
    <w:p w:rsidR="005204D3" w:rsidRDefault="005204D3" w:rsidP="005204D3">
      <w:r>
        <w:t>Faire scénario d'étude du fonctionnement</w:t>
      </w:r>
    </w:p>
    <w:p w:rsidR="005204D3" w:rsidRDefault="005204D3" w:rsidP="005204D3">
      <w:r>
        <w:t>Revoir les calculs de distance/vitesse</w:t>
      </w:r>
    </w:p>
    <w:p w:rsidR="005204D3" w:rsidRDefault="005204D3" w:rsidP="005204D3">
      <w:r>
        <w:t>Construire le scénario concret d'apparition des routes</w:t>
      </w:r>
    </w:p>
    <w:p w:rsidR="00703039" w:rsidRDefault="00703039" w:rsidP="005204D3">
      <w:r>
        <w:t xml:space="preserve">Cluster: </w:t>
      </w:r>
    </w:p>
    <w:p w:rsidR="00703039" w:rsidRDefault="00703039" w:rsidP="00703039">
      <w:pPr>
        <w:numPr>
          <w:ilvl w:val="0"/>
          <w:numId w:val="16"/>
        </w:numPr>
      </w:pPr>
      <w:r>
        <w:t xml:space="preserve">trouver les indicateurs: </w:t>
      </w:r>
    </w:p>
    <w:p w:rsidR="005204D3" w:rsidRDefault="00703039" w:rsidP="00703039">
      <w:pPr>
        <w:numPr>
          <w:ilvl w:val="0"/>
          <w:numId w:val="16"/>
        </w:numPr>
      </w:pPr>
      <w:r>
        <w:t>paramètrage 1: taux de montée des véhicules</w:t>
      </w:r>
    </w:p>
    <w:p w:rsidR="00703039" w:rsidRDefault="00703039" w:rsidP="00703039">
      <w:pPr>
        <w:numPr>
          <w:ilvl w:val="0"/>
          <w:numId w:val="16"/>
        </w:numPr>
      </w:pPr>
      <w:r>
        <w:t>installer cluster</w:t>
      </w:r>
    </w:p>
    <w:p w:rsidR="00703039" w:rsidRDefault="00703039" w:rsidP="00703039">
      <w:pPr>
        <w:numPr>
          <w:ilvl w:val="0"/>
          <w:numId w:val="16"/>
        </w:numPr>
      </w:pPr>
      <w:r>
        <w:t>paramétrage 2: relation nb rats dans ville = a x (population villes)</w:t>
      </w:r>
    </w:p>
    <w:p w:rsidR="00703039" w:rsidRDefault="00703039" w:rsidP="00703039">
      <w:pPr>
        <w:numPr>
          <w:ilvl w:val="0"/>
          <w:numId w:val="16"/>
        </w:numPr>
      </w:pPr>
      <w:r>
        <w:t>paramétrage 3: durée de pause</w:t>
      </w:r>
    </w:p>
    <w:p w:rsidR="00703039" w:rsidRDefault="00703039" w:rsidP="005204D3">
      <w:r>
        <w:t>Mettre bioclimat dans Gambie</w:t>
      </w:r>
    </w:p>
    <w:p w:rsidR="00703039" w:rsidRDefault="00703039" w:rsidP="005204D3">
      <w:r>
        <w:t>Empêcher rats d'aller dans l'océan</w:t>
      </w:r>
    </w:p>
    <w:p w:rsidR="00F62A86" w:rsidRDefault="00F62A86" w:rsidP="005204D3">
      <w:r>
        <w:t>Pb Rat not moved</w:t>
      </w:r>
    </w:p>
    <w:p w:rsidR="00F62A86" w:rsidRDefault="00F62A86" w:rsidP="005204D3">
      <w:r>
        <w:t xml:space="preserve">Pb fichier d'écriture de </w:t>
      </w:r>
    </w:p>
    <w:p w:rsidR="00415E6F" w:rsidRDefault="00415E6F" w:rsidP="005204D3">
      <w:r>
        <w:t>Faire le bilan des TODO</w:t>
      </w:r>
    </w:p>
    <w:p w:rsidR="00EB519C" w:rsidRDefault="00EB519C" w:rsidP="005204D3">
      <w:r>
        <w:t>Où inscrit-on le nom des villes ?</w:t>
      </w:r>
    </w:p>
    <w:p w:rsidR="00EB519C" w:rsidRDefault="00EB519C" w:rsidP="005204D3">
      <w:r>
        <w:t>Revoir correspondance des échelles spatiales (_Umeter)</w:t>
      </w:r>
    </w:p>
    <w:p w:rsidR="00F62A86" w:rsidRDefault="00F62A86" w:rsidP="005204D3"/>
    <w:p w:rsidR="004B0437" w:rsidRDefault="004B0437" w:rsidP="005204D3"/>
    <w:p w:rsidR="004B0437" w:rsidRDefault="004B0437" w:rsidP="004B0437">
      <w:pPr>
        <w:pStyle w:val="Titre2"/>
      </w:pPr>
      <w:r>
        <w:t>28/02/14 JLF à faire</w:t>
      </w:r>
    </w:p>
    <w:p w:rsidR="004B0437" w:rsidRPr="004B0437" w:rsidRDefault="004B0437" w:rsidP="004B0437"/>
    <w:p w:rsidR="004B0437" w:rsidRDefault="004B0437" w:rsidP="004B0437">
      <w:pPr>
        <w:numPr>
          <w:ilvl w:val="0"/>
          <w:numId w:val="17"/>
        </w:numPr>
      </w:pPr>
      <w:r>
        <w:t>Chize: traversent autoroute</w:t>
      </w:r>
    </w:p>
    <w:p w:rsidR="004B0437" w:rsidRDefault="004B0437" w:rsidP="004B0437">
      <w:pPr>
        <w:numPr>
          <w:ilvl w:val="0"/>
          <w:numId w:val="17"/>
        </w:numPr>
      </w:pPr>
      <w:r>
        <w:t>Chize: exclos ne fonctionne pas</w:t>
      </w:r>
    </w:p>
    <w:p w:rsidR="004B0437" w:rsidRDefault="004B0437" w:rsidP="004B0437">
      <w:pPr>
        <w:numPr>
          <w:ilvl w:val="0"/>
          <w:numId w:val="17"/>
        </w:numPr>
      </w:pPr>
      <w:r>
        <w:t>Chize: burrow system pullule</w:t>
      </w:r>
    </w:p>
    <w:p w:rsidR="0099721E" w:rsidRDefault="0099721E" w:rsidP="004B0437">
      <w:pPr>
        <w:numPr>
          <w:ilvl w:val="0"/>
          <w:numId w:val="17"/>
        </w:numPr>
      </w:pPr>
      <w:r>
        <w:t>en général (Bandia) populations pullulent ?</w:t>
      </w:r>
    </w:p>
    <w:p w:rsidR="0099721E" w:rsidRDefault="0099721E" w:rsidP="004B0437">
      <w:pPr>
        <w:numPr>
          <w:ilvl w:val="0"/>
          <w:numId w:val="17"/>
        </w:numPr>
      </w:pPr>
      <w:r>
        <w:t>Cages: tous meurent</w:t>
      </w:r>
    </w:p>
    <w:p w:rsidR="004B0437" w:rsidRDefault="004B0437" w:rsidP="004B0437">
      <w:pPr>
        <w:numPr>
          <w:ilvl w:val="0"/>
          <w:numId w:val="17"/>
        </w:numPr>
      </w:pPr>
      <w:r>
        <w:t>Centenal: problème de chargement des rats dans les camions</w:t>
      </w:r>
    </w:p>
    <w:p w:rsidR="00E1659F" w:rsidRDefault="00E1659F" w:rsidP="004B0437">
      <w:pPr>
        <w:numPr>
          <w:ilvl w:val="0"/>
          <w:numId w:val="17"/>
        </w:numPr>
      </w:pPr>
      <w:r>
        <w:t>Litter size est codé en dur dans les génomes, la valeur de parameters ne sert pas.</w:t>
      </w:r>
    </w:p>
    <w:p w:rsidR="00212DC8" w:rsidRDefault="009301A9" w:rsidP="004B0437">
      <w:pPr>
        <w:numPr>
          <w:ilvl w:val="0"/>
          <w:numId w:val="17"/>
        </w:numPr>
      </w:pPr>
      <w:r>
        <w:t xml:space="preserve">raster: </w:t>
      </w:r>
      <w:r w:rsidR="00212DC8">
        <w:t>grille décalée</w:t>
      </w:r>
    </w:p>
    <w:p w:rsidR="0093540C" w:rsidRDefault="0093540C" w:rsidP="005204D3"/>
    <w:p w:rsidR="009301A9" w:rsidRDefault="0093540C" w:rsidP="0093540C">
      <w:pPr>
        <w:pStyle w:val="Titre2"/>
      </w:pPr>
      <w:r>
        <w:lastRenderedPageBreak/>
        <w:t>28.02.14 - Commit 504 - Chize</w:t>
      </w:r>
    </w:p>
    <w:p w:rsidR="0093540C" w:rsidRDefault="000D0DC5" w:rsidP="005204D3">
      <w:r>
        <w:t>Changement affinité cultures annuelles mures suivant J.P. Quéré</w:t>
      </w:r>
    </w:p>
    <w:p w:rsidR="009301A9" w:rsidRDefault="007C574C" w:rsidP="005204D3">
      <w:pPr>
        <w:rPr>
          <w:noProof/>
        </w:rPr>
      </w:pPr>
      <w:r>
        <w:rPr>
          <w:noProof/>
        </w:rPr>
        <w:drawing>
          <wp:inline distT="0" distB="0" distL="0" distR="0">
            <wp:extent cx="5943600" cy="3771900"/>
            <wp:effectExtent l="0" t="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1">
                      <a:extLst>
                        <a:ext uri="{28A0092B-C50C-407E-A947-70E740481C1C}">
                          <a14:useLocalDpi xmlns:a14="http://schemas.microsoft.com/office/drawing/2010/main" val="0"/>
                        </a:ext>
                      </a:extLst>
                    </a:blip>
                    <a:srcRect l="30008" t="14874" r="1155" b="7191"/>
                    <a:stretch>
                      <a:fillRect/>
                    </a:stretch>
                  </pic:blipFill>
                  <pic:spPr bwMode="auto">
                    <a:xfrm>
                      <a:off x="0" y="0"/>
                      <a:ext cx="5943600" cy="3771900"/>
                    </a:xfrm>
                    <a:prstGeom prst="rect">
                      <a:avLst/>
                    </a:prstGeom>
                    <a:noFill/>
                    <a:ln>
                      <a:noFill/>
                    </a:ln>
                  </pic:spPr>
                </pic:pic>
              </a:graphicData>
            </a:graphic>
          </wp:inline>
        </w:drawing>
      </w:r>
    </w:p>
    <w:p w:rsidR="0093540C" w:rsidRDefault="0093540C" w:rsidP="005204D3">
      <w:pPr>
        <w:rPr>
          <w:noProof/>
        </w:rPr>
      </w:pPr>
      <w:r>
        <w:rPr>
          <w:noProof/>
        </w:rPr>
        <w:t>Fossorial aout 2024, 4892 ticks</w:t>
      </w:r>
    </w:p>
    <w:p w:rsidR="0093540C" w:rsidRDefault="007C574C" w:rsidP="005204D3">
      <w:pPr>
        <w:rPr>
          <w:noProof/>
        </w:rPr>
      </w:pPr>
      <w:r>
        <w:rPr>
          <w:noProof/>
        </w:rPr>
        <w:drawing>
          <wp:inline distT="0" distB="0" distL="0" distR="0">
            <wp:extent cx="5895975" cy="3800475"/>
            <wp:effectExtent l="0" t="0" r="9525" b="9525"/>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2">
                      <a:extLst>
                        <a:ext uri="{28A0092B-C50C-407E-A947-70E740481C1C}">
                          <a14:useLocalDpi xmlns:a14="http://schemas.microsoft.com/office/drawing/2010/main" val="0"/>
                        </a:ext>
                      </a:extLst>
                    </a:blip>
                    <a:srcRect l="30144" t="13597" r="787" b="7365"/>
                    <a:stretch>
                      <a:fillRect/>
                    </a:stretch>
                  </pic:blipFill>
                  <pic:spPr bwMode="auto">
                    <a:xfrm>
                      <a:off x="0" y="0"/>
                      <a:ext cx="5895975" cy="3800475"/>
                    </a:xfrm>
                    <a:prstGeom prst="rect">
                      <a:avLst/>
                    </a:prstGeom>
                    <a:noFill/>
                    <a:ln>
                      <a:noFill/>
                    </a:ln>
                  </pic:spPr>
                </pic:pic>
              </a:graphicData>
            </a:graphic>
          </wp:inline>
        </w:drawing>
      </w:r>
    </w:p>
    <w:p w:rsidR="0093540C" w:rsidRPr="00C34BB9" w:rsidRDefault="0093540C" w:rsidP="005204D3">
      <w:pPr>
        <w:rPr>
          <w:noProof/>
          <w:lang w:val="en-US"/>
        </w:rPr>
      </w:pPr>
      <w:r w:rsidRPr="00C34BB9">
        <w:rPr>
          <w:noProof/>
          <w:lang w:val="en-US"/>
        </w:rPr>
        <w:t>Wanderers 7 nov. 2011, 219 ticks</w:t>
      </w:r>
    </w:p>
    <w:p w:rsidR="00E40F7B" w:rsidRPr="00E40F7B" w:rsidRDefault="007C574C" w:rsidP="00E40F7B">
      <w:pPr>
        <w:rPr>
          <w:noProof/>
          <w:lang w:val="en-US"/>
        </w:rPr>
      </w:pPr>
      <w:r>
        <w:rPr>
          <w:noProof/>
        </w:rPr>
        <w:lastRenderedPageBreak/>
        <w:drawing>
          <wp:inline distT="0" distB="0" distL="0" distR="0">
            <wp:extent cx="4133850" cy="2476500"/>
            <wp:effectExtent l="0" t="0" r="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3" cstate="print">
                      <a:extLst>
                        <a:ext uri="{28A0092B-C50C-407E-A947-70E740481C1C}">
                          <a14:useLocalDpi xmlns:a14="http://schemas.microsoft.com/office/drawing/2010/main" val="0"/>
                        </a:ext>
                      </a:extLst>
                    </a:blip>
                    <a:srcRect l="29506" t="15297" r="1425" b="11049"/>
                    <a:stretch>
                      <a:fillRect/>
                    </a:stretch>
                  </pic:blipFill>
                  <pic:spPr bwMode="auto">
                    <a:xfrm>
                      <a:off x="0" y="0"/>
                      <a:ext cx="4133850" cy="2476500"/>
                    </a:xfrm>
                    <a:prstGeom prst="rect">
                      <a:avLst/>
                    </a:prstGeom>
                    <a:noFill/>
                    <a:ln>
                      <a:noFill/>
                    </a:ln>
                  </pic:spPr>
                </pic:pic>
              </a:graphicData>
            </a:graphic>
          </wp:inline>
        </w:drawing>
      </w:r>
      <w:r w:rsidR="0093540C" w:rsidRPr="00E40F7B">
        <w:rPr>
          <w:noProof/>
          <w:lang w:val="en-US"/>
        </w:rPr>
        <w:t>Fossorial</w:t>
      </w:r>
      <w:r w:rsidR="00E40F7B" w:rsidRPr="00E40F7B">
        <w:rPr>
          <w:noProof/>
          <w:lang w:val="en-US"/>
        </w:rPr>
        <w:t xml:space="preserve"> aout 2024, 4892 ticks</w:t>
      </w:r>
    </w:p>
    <w:p w:rsidR="0093540C" w:rsidRPr="00E40F7B" w:rsidRDefault="0093540C" w:rsidP="005204D3">
      <w:pPr>
        <w:rPr>
          <w:noProof/>
          <w:lang w:val="en-US"/>
        </w:rPr>
      </w:pPr>
    </w:p>
    <w:p w:rsidR="00833708" w:rsidRPr="00E40F7B" w:rsidRDefault="007C574C" w:rsidP="00E40F7B">
      <w:pPr>
        <w:tabs>
          <w:tab w:val="right" w:pos="8647"/>
        </w:tabs>
        <w:rPr>
          <w:noProof/>
          <w:lang w:val="en-US"/>
        </w:rPr>
      </w:pPr>
      <w:r>
        <w:rPr>
          <w:noProof/>
        </w:rPr>
        <w:drawing>
          <wp:inline distT="0" distB="0" distL="0" distR="0">
            <wp:extent cx="2409825" cy="2371725"/>
            <wp:effectExtent l="0" t="0" r="9525" b="9525"/>
            <wp:docPr id="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4" cstate="print">
                      <a:extLst>
                        <a:ext uri="{28A0092B-C50C-407E-A947-70E740481C1C}">
                          <a14:useLocalDpi xmlns:a14="http://schemas.microsoft.com/office/drawing/2010/main" val="0"/>
                        </a:ext>
                      </a:extLst>
                    </a:blip>
                    <a:srcRect l="44093" t="20355" r="15471" b="9065"/>
                    <a:stretch>
                      <a:fillRect/>
                    </a:stretch>
                  </pic:blipFill>
                  <pic:spPr bwMode="auto">
                    <a:xfrm>
                      <a:off x="0" y="0"/>
                      <a:ext cx="2409825" cy="2371725"/>
                    </a:xfrm>
                    <a:prstGeom prst="rect">
                      <a:avLst/>
                    </a:prstGeom>
                    <a:noFill/>
                    <a:ln>
                      <a:noFill/>
                    </a:ln>
                  </pic:spPr>
                </pic:pic>
              </a:graphicData>
            </a:graphic>
          </wp:inline>
        </w:drawing>
      </w:r>
      <w:r w:rsidR="00E40F7B">
        <w:rPr>
          <w:noProof/>
          <w:lang w:val="en-US"/>
        </w:rPr>
        <w:tab/>
      </w:r>
      <w:r w:rsidR="00E40F7B" w:rsidRPr="00E40F7B">
        <w:rPr>
          <w:noProof/>
          <w:lang w:val="en-US"/>
        </w:rPr>
        <w:t xml:space="preserve"> </w:t>
      </w:r>
      <w:r>
        <w:rPr>
          <w:noProof/>
        </w:rPr>
        <w:drawing>
          <wp:inline distT="0" distB="0" distL="0" distR="0">
            <wp:extent cx="2409825" cy="2352675"/>
            <wp:effectExtent l="0" t="0" r="9525" b="9525"/>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5" cstate="print">
                      <a:extLst>
                        <a:ext uri="{28A0092B-C50C-407E-A947-70E740481C1C}">
                          <a14:useLocalDpi xmlns:a14="http://schemas.microsoft.com/office/drawing/2010/main" val="0"/>
                        </a:ext>
                      </a:extLst>
                    </a:blip>
                    <a:srcRect l="43860" t="18414" r="15790" b="11615"/>
                    <a:stretch>
                      <a:fillRect/>
                    </a:stretch>
                  </pic:blipFill>
                  <pic:spPr bwMode="auto">
                    <a:xfrm>
                      <a:off x="0" y="0"/>
                      <a:ext cx="2409825" cy="2352675"/>
                    </a:xfrm>
                    <a:prstGeom prst="rect">
                      <a:avLst/>
                    </a:prstGeom>
                    <a:noFill/>
                    <a:ln>
                      <a:noFill/>
                    </a:ln>
                  </pic:spPr>
                </pic:pic>
              </a:graphicData>
            </a:graphic>
          </wp:inline>
        </w:drawing>
      </w:r>
    </w:p>
    <w:p w:rsidR="00E40F7B" w:rsidRDefault="00E40F7B" w:rsidP="00E40F7B">
      <w:pPr>
        <w:tabs>
          <w:tab w:val="right" w:pos="8647"/>
        </w:tabs>
        <w:rPr>
          <w:noProof/>
          <w:lang w:val="en-US"/>
        </w:rPr>
      </w:pPr>
      <w:r w:rsidRPr="00E40F7B">
        <w:rPr>
          <w:noProof/>
          <w:lang w:val="en-US"/>
        </w:rPr>
        <w:t>Fossorial oct. 2011, 184 ticks</w:t>
      </w:r>
      <w:r>
        <w:rPr>
          <w:noProof/>
          <w:lang w:val="en-US"/>
        </w:rPr>
        <w:t>, pop=1.000</w:t>
      </w:r>
      <w:r>
        <w:rPr>
          <w:noProof/>
          <w:lang w:val="en-US"/>
        </w:rPr>
        <w:tab/>
        <w:t>Wanderers, déc. 2011, 253 ticks, pop=19.000</w:t>
      </w:r>
    </w:p>
    <w:p w:rsidR="00C53348" w:rsidRDefault="00C53348" w:rsidP="00E40F7B">
      <w:pPr>
        <w:tabs>
          <w:tab w:val="right" w:pos="8647"/>
        </w:tabs>
        <w:rPr>
          <w:noProof/>
          <w:lang w:val="en-US"/>
        </w:rPr>
      </w:pPr>
    </w:p>
    <w:p w:rsidR="00C53348" w:rsidRDefault="00C53348" w:rsidP="00E40F7B">
      <w:pPr>
        <w:tabs>
          <w:tab w:val="right" w:pos="8647"/>
        </w:tabs>
        <w:rPr>
          <w:noProof/>
          <w:lang w:val="en-US"/>
        </w:rPr>
      </w:pPr>
    </w:p>
    <w:p w:rsidR="00C53348" w:rsidRDefault="007C574C" w:rsidP="00E40F7B">
      <w:pPr>
        <w:tabs>
          <w:tab w:val="right" w:pos="8647"/>
        </w:tabs>
        <w:rPr>
          <w:noProof/>
        </w:rPr>
      </w:pPr>
      <w:r>
        <w:rPr>
          <w:noProof/>
        </w:rPr>
        <w:drawing>
          <wp:inline distT="0" distB="0" distL="0" distR="0">
            <wp:extent cx="2390775" cy="2371725"/>
            <wp:effectExtent l="0" t="0" r="9525" b="9525"/>
            <wp:docPr id="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6" cstate="print">
                      <a:extLst>
                        <a:ext uri="{28A0092B-C50C-407E-A947-70E740481C1C}">
                          <a14:useLocalDpi xmlns:a14="http://schemas.microsoft.com/office/drawing/2010/main" val="0"/>
                        </a:ext>
                      </a:extLst>
                    </a:blip>
                    <a:srcRect l="44498" t="19263" r="15585" b="10199"/>
                    <a:stretch>
                      <a:fillRect/>
                    </a:stretch>
                  </pic:blipFill>
                  <pic:spPr bwMode="auto">
                    <a:xfrm>
                      <a:off x="0" y="0"/>
                      <a:ext cx="2390775" cy="2371725"/>
                    </a:xfrm>
                    <a:prstGeom prst="rect">
                      <a:avLst/>
                    </a:prstGeom>
                    <a:noFill/>
                    <a:ln>
                      <a:noFill/>
                    </a:ln>
                  </pic:spPr>
                </pic:pic>
              </a:graphicData>
            </a:graphic>
          </wp:inline>
        </w:drawing>
      </w:r>
      <w:r w:rsidR="000D0DC5">
        <w:rPr>
          <w:noProof/>
        </w:rPr>
        <w:tab/>
      </w:r>
      <w:r>
        <w:rPr>
          <w:noProof/>
        </w:rPr>
        <w:drawing>
          <wp:inline distT="0" distB="0" distL="0" distR="0">
            <wp:extent cx="2466975" cy="2428875"/>
            <wp:effectExtent l="0" t="0" r="9525" b="9525"/>
            <wp:docPr id="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7" cstate="print">
                      <a:extLst>
                        <a:ext uri="{28A0092B-C50C-407E-A947-70E740481C1C}">
                          <a14:useLocalDpi xmlns:a14="http://schemas.microsoft.com/office/drawing/2010/main" val="0"/>
                        </a:ext>
                      </a:extLst>
                    </a:blip>
                    <a:srcRect l="44179" t="17564" r="14514" b="10199"/>
                    <a:stretch>
                      <a:fillRect/>
                    </a:stretch>
                  </pic:blipFill>
                  <pic:spPr bwMode="auto">
                    <a:xfrm>
                      <a:off x="0" y="0"/>
                      <a:ext cx="2466975" cy="2428875"/>
                    </a:xfrm>
                    <a:prstGeom prst="rect">
                      <a:avLst/>
                    </a:prstGeom>
                    <a:noFill/>
                    <a:ln>
                      <a:noFill/>
                    </a:ln>
                  </pic:spPr>
                </pic:pic>
              </a:graphicData>
            </a:graphic>
          </wp:inline>
        </w:drawing>
      </w:r>
    </w:p>
    <w:p w:rsidR="00C53348" w:rsidRPr="000D0DC5" w:rsidRDefault="00C53348" w:rsidP="00E40F7B">
      <w:pPr>
        <w:tabs>
          <w:tab w:val="right" w:pos="8647"/>
        </w:tabs>
        <w:rPr>
          <w:noProof/>
        </w:rPr>
      </w:pPr>
      <w:r w:rsidRPr="000D0DC5">
        <w:rPr>
          <w:noProof/>
        </w:rPr>
        <w:t>Fossorial</w:t>
      </w:r>
      <w:r w:rsidR="000D0DC5">
        <w:rPr>
          <w:noProof/>
        </w:rPr>
        <w:t xml:space="preserve"> : </w:t>
      </w:r>
      <w:r w:rsidRPr="000D0DC5">
        <w:rPr>
          <w:noProof/>
        </w:rPr>
        <w:t>tous les habitat</w:t>
      </w:r>
      <w:r w:rsidR="000D0DC5">
        <w:rPr>
          <w:noProof/>
        </w:rPr>
        <w:t>s défavorables</w:t>
      </w:r>
      <w:r w:rsidR="000D0DC5" w:rsidRPr="000D0DC5">
        <w:rPr>
          <w:noProof/>
        </w:rPr>
        <w:tab/>
      </w:r>
      <w:r w:rsidR="000D0DC5">
        <w:rPr>
          <w:noProof/>
        </w:rPr>
        <w:t xml:space="preserve">Wanderers, </w:t>
      </w:r>
      <w:r w:rsidR="000D0DC5" w:rsidRPr="000D0DC5">
        <w:rPr>
          <w:noProof/>
        </w:rPr>
        <w:t>avril 2012, 381 ticks</w:t>
      </w:r>
      <w:r w:rsidR="000D0DC5">
        <w:rPr>
          <w:noProof/>
        </w:rPr>
        <w:t> : déplacement en nappe</w:t>
      </w:r>
    </w:p>
    <w:p w:rsidR="00FC09D8" w:rsidRDefault="007C574C" w:rsidP="005204D3">
      <w:pPr>
        <w:rPr>
          <w:noProof/>
        </w:rPr>
      </w:pPr>
      <w:r>
        <w:rPr>
          <w:noProof/>
        </w:rPr>
        <w:lastRenderedPageBreak/>
        <w:drawing>
          <wp:inline distT="0" distB="0" distL="0" distR="0">
            <wp:extent cx="4086225" cy="2600325"/>
            <wp:effectExtent l="0" t="0" r="9525" b="9525"/>
            <wp:docPr id="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8" cstate="print">
                      <a:extLst>
                        <a:ext uri="{28A0092B-C50C-407E-A947-70E740481C1C}">
                          <a14:useLocalDpi xmlns:a14="http://schemas.microsoft.com/office/drawing/2010/main" val="0"/>
                        </a:ext>
                      </a:extLst>
                    </a:blip>
                    <a:srcRect l="27592" t="15297" r="3987" b="7365"/>
                    <a:stretch>
                      <a:fillRect/>
                    </a:stretch>
                  </pic:blipFill>
                  <pic:spPr bwMode="auto">
                    <a:xfrm>
                      <a:off x="0" y="0"/>
                      <a:ext cx="4086225" cy="2600325"/>
                    </a:xfrm>
                    <a:prstGeom prst="rect">
                      <a:avLst/>
                    </a:prstGeom>
                    <a:noFill/>
                    <a:ln>
                      <a:noFill/>
                    </a:ln>
                  </pic:spPr>
                </pic:pic>
              </a:graphicData>
            </a:graphic>
          </wp:inline>
        </w:drawing>
      </w:r>
    </w:p>
    <w:p w:rsidR="00E40F7B" w:rsidRDefault="00FC09D8" w:rsidP="005204D3">
      <w:pPr>
        <w:rPr>
          <w:noProof/>
        </w:rPr>
      </w:pPr>
      <w:r>
        <w:rPr>
          <w:noProof/>
        </w:rPr>
        <w:t>Bandia, 29 janvier 2011, 1123 ticks (DRS~=DMR ; différence DMR-DRS /réalité simulée)</w:t>
      </w:r>
    </w:p>
    <w:p w:rsidR="00DA6A0B" w:rsidRDefault="00DA6A0B" w:rsidP="005204D3">
      <w:pPr>
        <w:rPr>
          <w:noProof/>
        </w:rPr>
      </w:pPr>
    </w:p>
    <w:p w:rsidR="00DA6A0B" w:rsidRDefault="00DA6A0B" w:rsidP="00DA6A0B">
      <w:pPr>
        <w:pStyle w:val="Titre2"/>
      </w:pPr>
      <w:r>
        <w:t>03.03.14</w:t>
      </w:r>
      <w:r>
        <w:tab/>
      </w:r>
      <w:hyperlink r:id="rId39" w:history="1">
        <w:r w:rsidRPr="00A20203">
          <w:rPr>
            <w:rStyle w:val="Lienhypertexte"/>
          </w:rPr>
          <w:t>http://centreinformationsci.org</w:t>
        </w:r>
      </w:hyperlink>
    </w:p>
    <w:p w:rsidR="00DA6A0B" w:rsidRDefault="00DA6A0B" w:rsidP="005204D3"/>
    <w:p w:rsidR="00713103" w:rsidRPr="00713103" w:rsidRDefault="00713103" w:rsidP="00713103">
      <w:pPr>
        <w:pStyle w:val="Titre2"/>
      </w:pPr>
      <w:r w:rsidRPr="00713103">
        <w:t xml:space="preserve">04.03.2014 commit </w:t>
      </w:r>
      <w:r w:rsidR="00513464">
        <w:t xml:space="preserve">508 </w:t>
      </w:r>
      <w:r w:rsidRPr="00713103">
        <w:t>non fonctionnel - restructuration SimMasto rongeurs</w:t>
      </w:r>
      <w:r w:rsidR="00513464">
        <w:t>:</w:t>
      </w:r>
    </w:p>
    <w:p w:rsidR="00713103" w:rsidRDefault="00713103" w:rsidP="00713103">
      <w:pPr>
        <w:numPr>
          <w:ilvl w:val="0"/>
          <w:numId w:val="18"/>
        </w:numPr>
        <w:rPr>
          <w:highlight w:val="yellow"/>
          <w:lang w:bidi="kn"/>
        </w:rPr>
      </w:pPr>
      <w:r w:rsidRPr="00713103">
        <w:rPr>
          <w:color w:val="000000"/>
          <w:highlight w:val="yellow"/>
          <w:lang w:bidi="kn"/>
        </w:rPr>
        <w:t>création</w:t>
      </w:r>
      <w:r w:rsidRPr="00713103">
        <w:rPr>
          <w:highlight w:val="yellow"/>
          <w:lang w:bidi="kn"/>
        </w:rPr>
        <w:t xml:space="preserve"> </w:t>
      </w:r>
      <w:r w:rsidRPr="00713103">
        <w:rPr>
          <w:color w:val="000000"/>
          <w:highlight w:val="yellow"/>
          <w:lang w:bidi="kn"/>
        </w:rPr>
        <w:t>de</w:t>
      </w:r>
      <w:r w:rsidRPr="00713103">
        <w:rPr>
          <w:highlight w:val="yellow"/>
          <w:lang w:bidi="kn"/>
        </w:rPr>
        <w:t xml:space="preserve"> A_Mammal pour </w:t>
      </w:r>
      <w:r w:rsidRPr="00713103">
        <w:rPr>
          <w:color w:val="000000"/>
          <w:highlight w:val="yellow"/>
          <w:lang w:bidi="kn"/>
        </w:rPr>
        <w:t>les</w:t>
      </w:r>
      <w:r w:rsidRPr="00713103">
        <w:rPr>
          <w:highlight w:val="yellow"/>
          <w:lang w:bidi="kn"/>
        </w:rPr>
        <w:t xml:space="preserve"> aspects reproduction,</w:t>
      </w:r>
    </w:p>
    <w:p w:rsidR="00713103" w:rsidRPr="00713103" w:rsidRDefault="00713103" w:rsidP="00713103">
      <w:pPr>
        <w:numPr>
          <w:ilvl w:val="0"/>
          <w:numId w:val="18"/>
        </w:numPr>
        <w:rPr>
          <w:highlight w:val="yellow"/>
        </w:rPr>
      </w:pPr>
      <w:r>
        <w:rPr>
          <w:color w:val="000000"/>
          <w:highlight w:val="yellow"/>
          <w:lang w:bidi="kn"/>
        </w:rPr>
        <w:t>c</w:t>
      </w:r>
      <w:r w:rsidRPr="00713103">
        <w:rPr>
          <w:color w:val="000000"/>
          <w:highlight w:val="yellow"/>
          <w:lang w:bidi="kn"/>
        </w:rPr>
        <w:t>réation</w:t>
      </w:r>
      <w:r w:rsidRPr="00713103">
        <w:rPr>
          <w:highlight w:val="yellow"/>
          <w:lang w:bidi="kn"/>
        </w:rPr>
        <w:t xml:space="preserve"> </w:t>
      </w:r>
      <w:r w:rsidRPr="00713103">
        <w:rPr>
          <w:color w:val="000000"/>
          <w:highlight w:val="yellow"/>
          <w:lang w:bidi="kn"/>
        </w:rPr>
        <w:t>de</w:t>
      </w:r>
      <w:r w:rsidRPr="00713103">
        <w:rPr>
          <w:highlight w:val="yellow"/>
          <w:lang w:bidi="kn"/>
        </w:rPr>
        <w:t xml:space="preserve"> giveBirth </w:t>
      </w:r>
      <w:r w:rsidRPr="00713103">
        <w:rPr>
          <w:color w:val="000000"/>
          <w:highlight w:val="yellow"/>
          <w:lang w:bidi="kn"/>
        </w:rPr>
        <w:t>dans</w:t>
      </w:r>
      <w:r w:rsidRPr="00713103">
        <w:rPr>
          <w:highlight w:val="yellow"/>
          <w:lang w:bidi="kn"/>
        </w:rPr>
        <w:t xml:space="preserve"> I_reproductive-thing (</w:t>
      </w:r>
      <w:r w:rsidRPr="00713103">
        <w:rPr>
          <w:color w:val="000000"/>
          <w:highlight w:val="yellow"/>
          <w:lang w:bidi="kn"/>
        </w:rPr>
        <w:t>donc</w:t>
      </w:r>
      <w:r w:rsidRPr="00713103">
        <w:rPr>
          <w:highlight w:val="yellow"/>
          <w:lang w:bidi="kn"/>
        </w:rPr>
        <w:t xml:space="preserve"> </w:t>
      </w:r>
      <w:r w:rsidRPr="00713103">
        <w:rPr>
          <w:color w:val="000000"/>
          <w:highlight w:val="yellow"/>
          <w:lang w:bidi="kn"/>
        </w:rPr>
        <w:t>dans</w:t>
      </w:r>
      <w:r w:rsidRPr="00713103">
        <w:rPr>
          <w:highlight w:val="yellow"/>
          <w:lang w:bidi="kn"/>
        </w:rPr>
        <w:t xml:space="preserve"> C_HumanCarrier </w:t>
      </w:r>
      <w:r w:rsidRPr="00713103">
        <w:rPr>
          <w:color w:val="000000"/>
          <w:highlight w:val="yellow"/>
          <w:lang w:bidi="kn"/>
        </w:rPr>
        <w:t>obligatoire</w:t>
      </w:r>
    </w:p>
    <w:p w:rsidR="00713103" w:rsidRDefault="00713103" w:rsidP="00713103">
      <w:pPr>
        <w:numPr>
          <w:ilvl w:val="0"/>
          <w:numId w:val="18"/>
        </w:numPr>
      </w:pPr>
      <w:r w:rsidRPr="00713103">
        <w:rPr>
          <w:color w:val="000000"/>
          <w:lang w:bidi="kn"/>
        </w:rPr>
        <w:t>poursuite</w:t>
      </w:r>
      <w:r w:rsidRPr="00713103">
        <w:rPr>
          <w:lang w:bidi="kn"/>
        </w:rPr>
        <w:t xml:space="preserve"> </w:t>
      </w:r>
      <w:r w:rsidRPr="00713103">
        <w:rPr>
          <w:color w:val="000000"/>
          <w:lang w:bidi="kn"/>
        </w:rPr>
        <w:t>de</w:t>
      </w:r>
      <w:r w:rsidRPr="00713103">
        <w:rPr>
          <w:lang w:bidi="kn"/>
        </w:rPr>
        <w:t xml:space="preserve"> </w:t>
      </w:r>
      <w:r w:rsidRPr="00713103">
        <w:rPr>
          <w:color w:val="000000"/>
          <w:lang w:bidi="kn"/>
        </w:rPr>
        <w:t>la</w:t>
      </w:r>
      <w:r w:rsidRPr="00713103">
        <w:rPr>
          <w:lang w:bidi="kn"/>
        </w:rPr>
        <w:t xml:space="preserve"> clarification </w:t>
      </w:r>
      <w:r w:rsidRPr="00713103">
        <w:rPr>
          <w:color w:val="000000"/>
          <w:lang w:bidi="kn"/>
        </w:rPr>
        <w:t>perception</w:t>
      </w:r>
      <w:r w:rsidRPr="00713103">
        <w:rPr>
          <w:lang w:bidi="kn"/>
        </w:rPr>
        <w:t xml:space="preserve"> </w:t>
      </w:r>
      <w:r w:rsidRPr="00713103">
        <w:rPr>
          <w:color w:val="000000"/>
          <w:lang w:bidi="kn"/>
        </w:rPr>
        <w:t>délibération</w:t>
      </w:r>
      <w:r w:rsidRPr="00713103">
        <w:rPr>
          <w:lang w:bidi="kn"/>
        </w:rPr>
        <w:t>, etc.</w:t>
      </w:r>
    </w:p>
    <w:p w:rsidR="00072A28" w:rsidRDefault="00072A28" w:rsidP="00072A28">
      <w:pPr>
        <w:pStyle w:val="Titre3"/>
        <w:ind w:left="0"/>
        <w:rPr>
          <w:lang w:bidi="kn"/>
        </w:rPr>
      </w:pPr>
      <w:r>
        <w:rPr>
          <w:lang w:bidi="kn"/>
        </w:rPr>
        <w:t>rebut:</w:t>
      </w:r>
    </w:p>
    <w:p w:rsidR="00072A28" w:rsidRDefault="00072A28" w:rsidP="00072A28">
      <w:pPr>
        <w:rPr>
          <w:lang w:bidi="kn"/>
        </w:rPr>
      </w:pPr>
    </w:p>
    <w:p w:rsidR="00072A28" w:rsidRDefault="00072A28" w:rsidP="00072A28">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3F7F5F"/>
          <w:sz w:val="20"/>
          <w:szCs w:val="20"/>
          <w:lang w:bidi="kn"/>
        </w:rPr>
        <w:t xml:space="preserve">// public </w:t>
      </w:r>
      <w:r>
        <w:rPr>
          <w:rFonts w:ascii="Consolas" w:hAnsi="Consolas" w:cs="Consolas"/>
          <w:color w:val="3F7F5F"/>
          <w:sz w:val="20"/>
          <w:szCs w:val="20"/>
          <w:u w:val="single"/>
          <w:lang w:bidi="kn"/>
        </w:rPr>
        <w:t>int</w:t>
      </w:r>
      <w:r>
        <w:rPr>
          <w:rFonts w:ascii="Consolas" w:hAnsi="Consolas" w:cs="Consolas"/>
          <w:color w:val="3F7F5F"/>
          <w:sz w:val="20"/>
          <w:szCs w:val="20"/>
          <w:lang w:bidi="kn"/>
        </w:rPr>
        <w:t xml:space="preserve"> hashCode() {</w:t>
      </w:r>
    </w:p>
    <w:p w:rsidR="00072A28" w:rsidRDefault="00072A28" w:rsidP="00072A28">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3F7F5F"/>
          <w:sz w:val="20"/>
          <w:szCs w:val="20"/>
          <w:lang w:bidi="kn"/>
        </w:rPr>
        <w:t xml:space="preserve">// System.out.println("hashCode </w:t>
      </w:r>
      <w:r>
        <w:rPr>
          <w:rFonts w:ascii="Consolas" w:hAnsi="Consolas" w:cs="Consolas"/>
          <w:color w:val="3F7F5F"/>
          <w:sz w:val="20"/>
          <w:szCs w:val="20"/>
          <w:u w:val="single"/>
          <w:lang w:bidi="kn"/>
        </w:rPr>
        <w:t>réel</w:t>
      </w:r>
      <w:r>
        <w:rPr>
          <w:rFonts w:ascii="Consolas" w:hAnsi="Consolas" w:cs="Consolas"/>
          <w:color w:val="3F7F5F"/>
          <w:sz w:val="20"/>
          <w:szCs w:val="20"/>
          <w:lang w:bidi="kn"/>
        </w:rPr>
        <w:t xml:space="preserve"> "+super.hashCode());</w:t>
      </w:r>
    </w:p>
    <w:p w:rsidR="00072A28" w:rsidRDefault="00072A28" w:rsidP="00072A28">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3F7F5F"/>
          <w:sz w:val="20"/>
          <w:szCs w:val="20"/>
          <w:lang w:bidi="kn"/>
        </w:rPr>
        <w:t xml:space="preserve">// System.out.println("hashCode </w:t>
      </w:r>
      <w:r>
        <w:rPr>
          <w:rFonts w:ascii="Consolas" w:hAnsi="Consolas" w:cs="Consolas"/>
          <w:color w:val="3F7F5F"/>
          <w:sz w:val="20"/>
          <w:szCs w:val="20"/>
          <w:u w:val="single"/>
          <w:lang w:bidi="kn"/>
        </w:rPr>
        <w:t>modifié</w:t>
      </w:r>
      <w:r>
        <w:rPr>
          <w:rFonts w:ascii="Consolas" w:hAnsi="Consolas" w:cs="Consolas"/>
          <w:color w:val="3F7F5F"/>
          <w:sz w:val="20"/>
          <w:szCs w:val="20"/>
          <w:lang w:bidi="kn"/>
        </w:rPr>
        <w:t xml:space="preserve"> "+C_RasterManager.agentNumber);</w:t>
      </w:r>
    </w:p>
    <w:p w:rsidR="00072A28" w:rsidRPr="00C34BB9" w:rsidRDefault="00072A28" w:rsidP="00072A28">
      <w:pPr>
        <w:autoSpaceDE w:val="0"/>
        <w:autoSpaceDN w:val="0"/>
        <w:adjustRightInd w:val="0"/>
        <w:rPr>
          <w:rFonts w:ascii="Consolas" w:hAnsi="Consolas" w:cs="Consolas"/>
          <w:sz w:val="20"/>
          <w:szCs w:val="20"/>
          <w:lang w:val="en-US" w:bidi="kn"/>
        </w:rPr>
      </w:pPr>
      <w:r>
        <w:rPr>
          <w:rFonts w:ascii="Consolas" w:hAnsi="Consolas" w:cs="Consolas"/>
          <w:color w:val="000000"/>
          <w:sz w:val="20"/>
          <w:szCs w:val="20"/>
          <w:lang w:bidi="kn"/>
        </w:rPr>
        <w:tab/>
      </w:r>
      <w:r w:rsidRPr="00C34BB9">
        <w:rPr>
          <w:rFonts w:ascii="Consolas" w:hAnsi="Consolas" w:cs="Consolas"/>
          <w:color w:val="3F7F5F"/>
          <w:sz w:val="20"/>
          <w:szCs w:val="20"/>
          <w:lang w:val="en-US" w:bidi="kn"/>
        </w:rPr>
        <w:t>// return C_RasterManager.agentNumber;</w:t>
      </w:r>
    </w:p>
    <w:p w:rsidR="00072A28" w:rsidRPr="00C34BB9" w:rsidRDefault="00072A28" w:rsidP="00072A28">
      <w:pPr>
        <w:rPr>
          <w:rFonts w:ascii="Consolas" w:hAnsi="Consolas" w:cs="Consolas"/>
          <w:color w:val="3F7F5F"/>
          <w:sz w:val="20"/>
          <w:szCs w:val="20"/>
          <w:lang w:val="en-US" w:bidi="kn"/>
        </w:rPr>
      </w:pPr>
      <w:r w:rsidRPr="00C34BB9">
        <w:rPr>
          <w:rFonts w:ascii="Consolas" w:hAnsi="Consolas" w:cs="Consolas"/>
          <w:color w:val="000000"/>
          <w:sz w:val="20"/>
          <w:szCs w:val="20"/>
          <w:lang w:val="en-US" w:bidi="kn"/>
        </w:rPr>
        <w:tab/>
      </w:r>
      <w:r w:rsidRPr="00C34BB9">
        <w:rPr>
          <w:rFonts w:ascii="Consolas" w:hAnsi="Consolas" w:cs="Consolas"/>
          <w:color w:val="3F7F5F"/>
          <w:sz w:val="20"/>
          <w:szCs w:val="20"/>
          <w:lang w:val="en-US" w:bidi="kn"/>
        </w:rPr>
        <w:t>// }</w:t>
      </w:r>
    </w:p>
    <w:p w:rsidR="009849B9" w:rsidRPr="00C34BB9" w:rsidRDefault="009849B9" w:rsidP="009849B9">
      <w:pPr>
        <w:pStyle w:val="Titre3"/>
        <w:rPr>
          <w:lang w:val="en-US"/>
        </w:rPr>
      </w:pPr>
      <w:r w:rsidRPr="00C34BB9">
        <w:rPr>
          <w:lang w:val="en-US"/>
        </w:rPr>
        <w:lastRenderedPageBreak/>
        <w:t>Situation SimMasto – BoUml – 04.03.2014</w:t>
      </w:r>
    </w:p>
    <w:p w:rsidR="009849B9" w:rsidRDefault="007C574C" w:rsidP="00072A28">
      <w:r>
        <w:rPr>
          <w:noProof/>
        </w:rPr>
        <w:drawing>
          <wp:inline distT="0" distB="0" distL="0" distR="0">
            <wp:extent cx="2533650" cy="301942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33650" cy="3019425"/>
                    </a:xfrm>
                    <a:prstGeom prst="rect">
                      <a:avLst/>
                    </a:prstGeom>
                    <a:noFill/>
                    <a:ln>
                      <a:noFill/>
                    </a:ln>
                  </pic:spPr>
                </pic:pic>
              </a:graphicData>
            </a:graphic>
          </wp:inline>
        </w:drawing>
      </w:r>
    </w:p>
    <w:p w:rsidR="00CD6660" w:rsidRDefault="00CD6660" w:rsidP="00072A28"/>
    <w:p w:rsidR="00CD6660" w:rsidRDefault="00CD6660" w:rsidP="00CD6660">
      <w:pPr>
        <w:pStyle w:val="Titre2"/>
      </w:pPr>
      <w:r>
        <w:t>18.03.14 Voir avec Marc Johannides</w:t>
      </w:r>
    </w:p>
    <w:p w:rsidR="00CD6660" w:rsidRDefault="00CD6660" w:rsidP="00CD6660">
      <w:r>
        <w:t>- conservation du système on line en permanence: modifications lourdes ? (chaque descripteur existe et enregistre ses accès, ...).</w:t>
      </w:r>
    </w:p>
    <w:p w:rsidR="00CD6660" w:rsidRPr="00CD6660" w:rsidRDefault="00CD6660" w:rsidP="00CD6660">
      <w:r>
        <w:t>- perspective d'avancement à terme du stage.</w:t>
      </w:r>
    </w:p>
    <w:p w:rsidR="00CD6660" w:rsidRDefault="00CD6660" w:rsidP="00072A28"/>
    <w:p w:rsidR="00536A62" w:rsidRDefault="00061102" w:rsidP="00072A28">
      <w:hyperlink r:id="rId41" w:history="1">
        <w:r w:rsidRPr="00456354">
          <w:rPr>
            <w:rStyle w:val="Lienhypertexte"/>
          </w:rPr>
          <w:t>https://www.youtube.com/watch?v=ysE0QLfPoL8</w:t>
        </w:r>
      </w:hyperlink>
    </w:p>
    <w:p w:rsidR="00061102" w:rsidRDefault="00061102" w:rsidP="00072A28"/>
    <w:p w:rsidR="00061102" w:rsidRDefault="00061102" w:rsidP="00061102"/>
    <w:p w:rsidR="00061102" w:rsidRDefault="00061102" w:rsidP="00061102">
      <w:pPr>
        <w:pStyle w:val="Titre2"/>
      </w:pPr>
      <w:r>
        <w:t>20.03.14 Java reverse done</w:t>
      </w:r>
    </w:p>
    <w:p w:rsidR="00061102" w:rsidRDefault="00061102" w:rsidP="00061102"/>
    <w:p w:rsidR="00061102" w:rsidRDefault="00061102" w:rsidP="00061102">
      <w:r>
        <w:t xml:space="preserve">111 classes </w:t>
      </w:r>
    </w:p>
    <w:p w:rsidR="00061102" w:rsidRDefault="00061102" w:rsidP="00061102">
      <w:r>
        <w:t xml:space="preserve">401 attributes </w:t>
      </w:r>
    </w:p>
    <w:p w:rsidR="00061102" w:rsidRDefault="00061102" w:rsidP="00061102">
      <w:r>
        <w:t xml:space="preserve">218 relations </w:t>
      </w:r>
    </w:p>
    <w:p w:rsidR="00061102" w:rsidRDefault="00061102" w:rsidP="00061102">
      <w:r>
        <w:t>870 operations</w:t>
      </w:r>
    </w:p>
    <w:p w:rsidR="00484A99" w:rsidRDefault="00484A99" w:rsidP="00484A99">
      <w:pPr>
        <w:pStyle w:val="Titre2"/>
      </w:pPr>
      <w:r>
        <w:t>25.03.2014 connexion infotron</w:t>
      </w:r>
    </w:p>
    <w:p w:rsidR="00484A99" w:rsidRDefault="00315EA9" w:rsidP="00315EA9">
      <w:pPr>
        <w:numPr>
          <w:ilvl w:val="0"/>
          <w:numId w:val="19"/>
        </w:numPr>
        <w:rPr>
          <w:lang w:bidi="kn"/>
        </w:rPr>
      </w:pPr>
      <w:r>
        <w:rPr>
          <w:lang w:bidi="kn"/>
        </w:rPr>
        <w:t>Connexion ssh: IP serveur: 195.221.248.102 / DNS: vminfotron-dev.mpl.ird.fr</w:t>
      </w:r>
      <w:r>
        <w:rPr>
          <w:lang w:bidi="kn"/>
        </w:rPr>
        <w:br/>
        <w:t>login: devinfotron / password: ZJ3tgG</w:t>
      </w:r>
      <w:r>
        <w:rPr>
          <w:lang w:bidi="kn"/>
        </w:rPr>
        <w:br/>
      </w:r>
      <w:r w:rsidR="00484A99">
        <w:rPr>
          <w:lang w:bidi="kn"/>
        </w:rPr>
        <w:t>Localisation 25.03.2014 du CI : /usr/local/tomcat/webapps/masto</w:t>
      </w:r>
    </w:p>
    <w:p w:rsidR="00484A99" w:rsidRDefault="00315EA9" w:rsidP="00315EA9">
      <w:pPr>
        <w:numPr>
          <w:ilvl w:val="0"/>
          <w:numId w:val="19"/>
        </w:numPr>
        <w:rPr>
          <w:lang w:bidi="kn"/>
        </w:rPr>
      </w:pPr>
      <w:r>
        <w:rPr>
          <w:lang w:bidi="kn"/>
        </w:rPr>
        <w:t>C</w:t>
      </w:r>
      <w:r w:rsidR="00484A99">
        <w:rPr>
          <w:lang w:bidi="kn"/>
        </w:rPr>
        <w:t xml:space="preserve">onsole d'administration: </w:t>
      </w:r>
      <w:hyperlink r:id="rId42" w:history="1">
        <w:r w:rsidR="00484A99">
          <w:rPr>
            <w:color w:val="0000FF"/>
            <w:u w:val="single"/>
            <w:lang w:bidi="kn"/>
          </w:rPr>
          <w:t>https://console-vminfotron-dev.mpl.ird.fr/session_login.cgi?logout=1</w:t>
        </w:r>
      </w:hyperlink>
      <w:r>
        <w:rPr>
          <w:lang w:bidi="kn"/>
        </w:rPr>
        <w:br/>
      </w:r>
      <w:r w:rsidR="00484A99">
        <w:rPr>
          <w:lang w:bidi="kn"/>
        </w:rPr>
        <w:t>login: devinfotron / password: ZJ3tgG</w:t>
      </w:r>
    </w:p>
    <w:p w:rsidR="00484A99" w:rsidRDefault="00315EA9" w:rsidP="00315EA9">
      <w:pPr>
        <w:numPr>
          <w:ilvl w:val="0"/>
          <w:numId w:val="19"/>
        </w:numPr>
        <w:rPr>
          <w:lang w:bidi="kn"/>
        </w:rPr>
      </w:pPr>
      <w:r>
        <w:rPr>
          <w:lang w:bidi="kn"/>
        </w:rPr>
        <w:t>P</w:t>
      </w:r>
      <w:r w:rsidR="00484A99">
        <w:rPr>
          <w:lang w:bidi="kn"/>
        </w:rPr>
        <w:t xml:space="preserve">hpmyadmin: </w:t>
      </w:r>
      <w:hyperlink r:id="rId43" w:history="1">
        <w:r w:rsidR="00484A99">
          <w:rPr>
            <w:color w:val="0000FF"/>
            <w:u w:val="single"/>
            <w:lang w:bidi="kn"/>
          </w:rPr>
          <w:t>https://console-vminfotron-dev.mpl.ird.fr/session_login.cgi?logout=1</w:t>
        </w:r>
      </w:hyperlink>
      <w:r w:rsidR="00484A99">
        <w:rPr>
          <w:lang w:bidi="kn"/>
        </w:rPr>
        <w:t xml:space="preserve"> </w:t>
      </w:r>
      <w:r>
        <w:rPr>
          <w:lang w:bidi="kn"/>
        </w:rPr>
        <w:br/>
      </w:r>
      <w:r w:rsidR="00484A99">
        <w:rPr>
          <w:lang w:bidi="kn"/>
        </w:rPr>
        <w:t>login1: LDAP, login2 devinfotron... / serveur vminfotron-dev.mpl.ird.fr</w:t>
      </w:r>
    </w:p>
    <w:p w:rsidR="00484A99" w:rsidRDefault="00315EA9" w:rsidP="00315EA9">
      <w:pPr>
        <w:numPr>
          <w:ilvl w:val="0"/>
          <w:numId w:val="19"/>
        </w:numPr>
        <w:rPr>
          <w:lang w:bidi="kn"/>
        </w:rPr>
      </w:pPr>
      <w:r>
        <w:rPr>
          <w:lang w:bidi="kn"/>
        </w:rPr>
        <w:t>A</w:t>
      </w:r>
      <w:r w:rsidR="00484A99">
        <w:rPr>
          <w:lang w:bidi="kn"/>
        </w:rPr>
        <w:t xml:space="preserve">ccès au site statique: </w:t>
      </w:r>
      <w:hyperlink r:id="rId44" w:history="1">
        <w:r w:rsidR="00484A99">
          <w:rPr>
            <w:color w:val="0000FF"/>
            <w:u w:val="single"/>
            <w:lang w:bidi="kn"/>
          </w:rPr>
          <w:t>http://vminfotron-dev.mpl.ird.fr:8080/masto/index.htm</w:t>
        </w:r>
      </w:hyperlink>
    </w:p>
    <w:p w:rsidR="00484A99" w:rsidRDefault="00315EA9" w:rsidP="00315EA9">
      <w:pPr>
        <w:numPr>
          <w:ilvl w:val="0"/>
          <w:numId w:val="19"/>
        </w:numPr>
      </w:pPr>
      <w:r>
        <w:t>A</w:t>
      </w:r>
      <w:r w:rsidR="00484A99">
        <w:t xml:space="preserve">dministration tomcat: </w:t>
      </w:r>
      <w:hyperlink r:id="rId45" w:history="1">
        <w:r w:rsidR="00484A99" w:rsidRPr="001B60E5">
          <w:rPr>
            <w:rStyle w:val="Lienhypertexte"/>
          </w:rPr>
          <w:t>http://vminfotron-dev.mpl.ird.fr:8080/</w:t>
        </w:r>
      </w:hyperlink>
      <w:r w:rsidR="00484A99">
        <w:t xml:space="preserve">  </w:t>
      </w:r>
      <w:r>
        <w:br/>
      </w:r>
      <w:r w:rsidR="00484A99">
        <w:t xml:space="preserve"> login: </w:t>
      </w:r>
      <w:r w:rsidR="00484A99">
        <w:rPr>
          <w:lang w:bidi="kn"/>
        </w:rPr>
        <w:t>devinfotron</w:t>
      </w:r>
      <w:r w:rsidR="00484A99">
        <w:t xml:space="preserve"> / password: ZJ3tgG</w:t>
      </w:r>
    </w:p>
    <w:p w:rsidR="008C421F" w:rsidRPr="00C34BB9" w:rsidRDefault="00315EA9" w:rsidP="00315EA9">
      <w:pPr>
        <w:numPr>
          <w:ilvl w:val="0"/>
          <w:numId w:val="19"/>
        </w:numPr>
        <w:rPr>
          <w:lang w:val="en-US"/>
        </w:rPr>
      </w:pPr>
      <w:r w:rsidRPr="00C34BB9">
        <w:rPr>
          <w:lang w:val="en-US"/>
        </w:rPr>
        <w:lastRenderedPageBreak/>
        <w:t>Test a</w:t>
      </w:r>
      <w:r w:rsidR="008C421F" w:rsidRPr="00C34BB9">
        <w:rPr>
          <w:lang w:val="en-US"/>
        </w:rPr>
        <w:t xml:space="preserve">ccès page web: </w:t>
      </w:r>
      <w:hyperlink r:id="rId46" w:history="1">
        <w:r w:rsidR="008C421F" w:rsidRPr="00C34BB9">
          <w:rPr>
            <w:rStyle w:val="Lienhypertexte"/>
            <w:lang w:val="en-US"/>
          </w:rPr>
          <w:t>http:/</w:t>
        </w:r>
        <w:r w:rsidR="008C421F" w:rsidRPr="00C34BB9">
          <w:rPr>
            <w:rStyle w:val="Lienhypertexte"/>
            <w:lang w:val="en-US"/>
          </w:rPr>
          <w:t>/</w:t>
        </w:r>
        <w:r w:rsidR="008C421F" w:rsidRPr="00C34BB9">
          <w:rPr>
            <w:rStyle w:val="Lienhypertexte"/>
            <w:lang w:val="en-US"/>
          </w:rPr>
          <w:t>vminfotron-dev.mpl.ird.fr/</w:t>
        </w:r>
      </w:hyperlink>
      <w:r w:rsidR="008C421F" w:rsidRPr="00C34BB9">
        <w:rPr>
          <w:lang w:val="en-US"/>
        </w:rPr>
        <w:t xml:space="preserve">  login+passwd: </w:t>
      </w:r>
      <w:r w:rsidRPr="00C34BB9">
        <w:rPr>
          <w:lang w:val="en-US"/>
        </w:rPr>
        <w:t>erreur 503 (</w:t>
      </w:r>
      <w:r w:rsidRPr="00C34BB9">
        <w:rPr>
          <w:i/>
          <w:iCs/>
          <w:sz w:val="20"/>
          <w:szCs w:val="20"/>
          <w:lang w:val="en-US"/>
        </w:rPr>
        <w:t>Service Temporarily Unavailable. The server is temporarily unable to service your request due to maintenance downtime or capacity problems. Please try again later</w:t>
      </w:r>
      <w:r w:rsidRPr="00C34BB9">
        <w:rPr>
          <w:lang w:val="en-US"/>
        </w:rPr>
        <w:t>) ou 500 (</w:t>
      </w:r>
      <w:r w:rsidR="008C421F" w:rsidRPr="00C34BB9">
        <w:rPr>
          <w:i/>
          <w:iCs/>
          <w:sz w:val="20"/>
          <w:szCs w:val="20"/>
          <w:lang w:val="en-US"/>
        </w:rPr>
        <w:t>Internal Server Error - The server encountered an internal error or misconfiguration and was unable to complete your request. Please contact the server administrator, webmaster@mpl.ird.fr and inform them of the time the error occurred, and anything you might have done that may have caused the error. More information about this error may be available in the server error log</w:t>
      </w:r>
      <w:r w:rsidRPr="00C34BB9">
        <w:rPr>
          <w:lang w:val="en-US"/>
        </w:rPr>
        <w:t>)</w:t>
      </w:r>
      <w:r w:rsidR="008C421F" w:rsidRPr="00C34BB9">
        <w:rPr>
          <w:lang w:val="en-US"/>
        </w:rPr>
        <w:t>.</w:t>
      </w:r>
    </w:p>
    <w:p w:rsidR="00BC2F99" w:rsidRPr="00C34BB9" w:rsidRDefault="00BC2F99" w:rsidP="00BC2F99">
      <w:pPr>
        <w:rPr>
          <w:lang w:val="en-US"/>
        </w:rPr>
      </w:pPr>
    </w:p>
    <w:p w:rsidR="00BC2F99" w:rsidRPr="00C34BB9" w:rsidRDefault="00BC2F99" w:rsidP="00BC2F99">
      <w:pPr>
        <w:pStyle w:val="Titre2"/>
        <w:rPr>
          <w:lang w:val="en-US"/>
        </w:rPr>
      </w:pPr>
      <w:r w:rsidRPr="00C34BB9">
        <w:rPr>
          <w:lang w:val="en-US"/>
        </w:rPr>
        <w:t>26.03.14 Formation xml</w:t>
      </w:r>
    </w:p>
    <w:p w:rsidR="00BC2F99" w:rsidRPr="00C34BB9" w:rsidRDefault="00BC2F99" w:rsidP="00BC2F99">
      <w:pPr>
        <w:rPr>
          <w:lang w:val="en-US"/>
        </w:rPr>
      </w:pPr>
      <w:r w:rsidRPr="00C34BB9">
        <w:rPr>
          <w:lang w:val="en-US"/>
        </w:rPr>
        <w:t>Use attributes for information that is not relevant to the data. (</w:t>
      </w:r>
      <w:hyperlink r:id="rId47" w:history="1">
        <w:r w:rsidRPr="00C34BB9">
          <w:rPr>
            <w:rStyle w:val="Lienhypertexte"/>
            <w:lang w:val="en-US"/>
          </w:rPr>
          <w:t>http://www.w3schools.com/xml/xml_attributes.asp</w:t>
        </w:r>
      </w:hyperlink>
      <w:r w:rsidRPr="00C34BB9">
        <w:rPr>
          <w:lang w:val="en-US"/>
        </w:rPr>
        <w:t>)</w:t>
      </w:r>
    </w:p>
    <w:p w:rsidR="00BC2F99" w:rsidRPr="00C34BB9" w:rsidRDefault="00BC2F99" w:rsidP="00BC2F99">
      <w:pPr>
        <w:rPr>
          <w:lang w:val="en-US"/>
        </w:rPr>
      </w:pPr>
    </w:p>
    <w:p w:rsidR="00701F51" w:rsidRPr="00C34BB9" w:rsidRDefault="00701F51" w:rsidP="00BC2F99">
      <w:pPr>
        <w:rPr>
          <w:lang w:val="en-US"/>
        </w:rPr>
      </w:pPr>
      <w:r w:rsidRPr="00C34BB9">
        <w:rPr>
          <w:lang w:val="en-US"/>
        </w:rPr>
        <w:t>Ldap inra jlefur a}Twiv4h</w:t>
      </w:r>
    </w:p>
    <w:p w:rsidR="003F7137" w:rsidRPr="00C34BB9" w:rsidRDefault="003F7137" w:rsidP="00BC2F99">
      <w:pPr>
        <w:rPr>
          <w:lang w:val="en-US"/>
        </w:rPr>
      </w:pPr>
    </w:p>
    <w:p w:rsidR="003F7137" w:rsidRDefault="003F7137" w:rsidP="003F7137">
      <w:pPr>
        <w:pStyle w:val="Titre2"/>
      </w:pPr>
      <w:r>
        <w:t>20/05/14 encodage CI</w:t>
      </w:r>
    </w:p>
    <w:p w:rsidR="003F7137" w:rsidRDefault="003F7137" w:rsidP="003F7137">
      <w:r>
        <w:t>Dans server.xml rajouter   URIEncoding="UTF-8"</w:t>
      </w:r>
    </w:p>
    <w:p w:rsidR="003F7137" w:rsidRDefault="003F7137" w:rsidP="003F7137">
      <w:r>
        <w:t xml:space="preserve">Exemple: </w:t>
      </w:r>
    </w:p>
    <w:p w:rsidR="003F7137" w:rsidRDefault="003F7137" w:rsidP="003F7137">
      <w:r>
        <w:t xml:space="preserve"> &lt;Connector port="8080" protocol="HTTP/1.1"</w:t>
      </w:r>
    </w:p>
    <w:p w:rsidR="003F7137" w:rsidRDefault="003F7137" w:rsidP="003F7137">
      <w:r>
        <w:t xml:space="preserve">               connectionTimeout="20000" URIEncoding="UTF-8" </w:t>
      </w:r>
    </w:p>
    <w:p w:rsidR="003F7137" w:rsidRDefault="003F7137" w:rsidP="003F7137">
      <w:r>
        <w:t xml:space="preserve">               redirectPort="8443" /&gt;</w:t>
      </w:r>
    </w:p>
    <w:p w:rsidR="00A609B4" w:rsidRDefault="00A609B4" w:rsidP="003F7137"/>
    <w:p w:rsidR="00343703" w:rsidRDefault="00343703" w:rsidP="003F7137">
      <w:r>
        <w:t xml:space="preserve">convertir directement dans frontPage l'encodage en utf-8: </w:t>
      </w:r>
    </w:p>
    <w:p w:rsidR="00343703" w:rsidRDefault="00343703" w:rsidP="00343703">
      <w:pPr>
        <w:numPr>
          <w:ilvl w:val="0"/>
          <w:numId w:val="20"/>
        </w:numPr>
      </w:pPr>
      <w:r>
        <w:t xml:space="preserve">remplacer : </w:t>
      </w:r>
      <w:r w:rsidRPr="00343703">
        <w:t>&lt;meta http-equiv="Content-Type" content="text/html; charset=windows-1252"&gt;</w:t>
      </w:r>
    </w:p>
    <w:p w:rsidR="00343703" w:rsidRDefault="00343703" w:rsidP="00343703">
      <w:pPr>
        <w:numPr>
          <w:ilvl w:val="0"/>
          <w:numId w:val="20"/>
        </w:numPr>
      </w:pPr>
      <w:r>
        <w:t xml:space="preserve">par: </w:t>
      </w:r>
      <w:r w:rsidRPr="00343703">
        <w:t>&lt;meta http-equiv="Content-Type" content="text/html; charset=UTF-8"&gt;</w:t>
      </w:r>
    </w:p>
    <w:p w:rsidR="00343703" w:rsidRPr="00343703" w:rsidRDefault="00343703" w:rsidP="003F7137">
      <w:r>
        <w:t>après l'aperçu et retour au code, la conversion s'est faite automatiquement</w:t>
      </w:r>
    </w:p>
    <w:p w:rsidR="00A609B4" w:rsidRDefault="00A609B4" w:rsidP="00343703">
      <w:pPr>
        <w:pStyle w:val="Titre3"/>
      </w:pPr>
      <w:r>
        <w:t>Les caractères spéciaux en HTML</w:t>
      </w:r>
    </w:p>
    <w:p w:rsidR="00A609B4" w:rsidRDefault="00A609B4" w:rsidP="00A609B4">
      <w:pPr>
        <w:pStyle w:val="NormalWeb"/>
      </w:pPr>
      <w:r>
        <w:t xml:space="preserve">En HTML, tous les caractères spéciaux peuvent être remplacés par </w:t>
      </w:r>
      <w:r>
        <w:rPr>
          <w:rStyle w:val="lev"/>
        </w:rPr>
        <w:t>un code</w:t>
      </w:r>
      <w:r>
        <w:t xml:space="preserve"> commençant par </w:t>
      </w:r>
      <w:r>
        <w:rPr>
          <w:rStyle w:val="lev"/>
        </w:rPr>
        <w:t>&amp;</w:t>
      </w:r>
      <w:r>
        <w:t xml:space="preserve"> (esperluète ou « et commercial ») et terminant par </w:t>
      </w:r>
      <w:r>
        <w:rPr>
          <w:rStyle w:val="lev"/>
        </w:rPr>
        <w:t>;</w:t>
      </w:r>
      <w:r>
        <w:t xml:space="preserve"> (point virgule). En voici une liste non exhaustive :</w:t>
      </w:r>
    </w:p>
    <w:tbl>
      <w:tblPr>
        <w:tblW w:w="0" w:type="auto"/>
        <w:tblCellSpacing w:w="0" w:type="dxa"/>
        <w:tblCellMar>
          <w:left w:w="0" w:type="dxa"/>
          <w:right w:w="0" w:type="dxa"/>
        </w:tblCellMar>
        <w:tblLook w:val="0000" w:firstRow="0" w:lastRow="0" w:firstColumn="0" w:lastColumn="0" w:noHBand="0" w:noVBand="0"/>
      </w:tblPr>
      <w:tblGrid>
        <w:gridCol w:w="800"/>
        <w:gridCol w:w="2794"/>
      </w:tblGrid>
      <w:tr w:rsidR="00A609B4" w:rsidTr="00A609B4">
        <w:trPr>
          <w:tblCellSpacing w:w="0" w:type="dxa"/>
        </w:trPr>
        <w:tc>
          <w:tcPr>
            <w:tcW w:w="0" w:type="auto"/>
            <w:vAlign w:val="center"/>
          </w:tcPr>
          <w:p w:rsidR="00A609B4" w:rsidRDefault="00A609B4">
            <w:pPr>
              <w:jc w:val="center"/>
              <w:rPr>
                <w:b/>
                <w:bCs/>
              </w:rPr>
            </w:pPr>
            <w:r>
              <w:rPr>
                <w:b/>
                <w:bCs/>
              </w:rPr>
              <w:t>Code</w:t>
            </w:r>
          </w:p>
        </w:tc>
        <w:tc>
          <w:tcPr>
            <w:tcW w:w="0" w:type="auto"/>
            <w:vAlign w:val="center"/>
          </w:tcPr>
          <w:p w:rsidR="00A609B4" w:rsidRDefault="00A609B4">
            <w:pPr>
              <w:jc w:val="center"/>
              <w:rPr>
                <w:b/>
                <w:bCs/>
              </w:rPr>
            </w:pPr>
            <w:r>
              <w:rPr>
                <w:b/>
                <w:bCs/>
              </w:rPr>
              <w:t>Résultat dans le navigateur</w:t>
            </w:r>
          </w:p>
        </w:tc>
      </w:tr>
      <w:tr w:rsidR="00A609B4" w:rsidTr="00A609B4">
        <w:trPr>
          <w:tblCellSpacing w:w="0" w:type="dxa"/>
        </w:trPr>
        <w:tc>
          <w:tcPr>
            <w:tcW w:w="0" w:type="auto"/>
            <w:vAlign w:val="center"/>
          </w:tcPr>
          <w:p w:rsidR="00A609B4" w:rsidRDefault="00A609B4">
            <w:r>
              <w:t>&amp;nbsp;</w:t>
            </w:r>
          </w:p>
        </w:tc>
        <w:tc>
          <w:tcPr>
            <w:tcW w:w="0" w:type="auto"/>
            <w:vAlign w:val="center"/>
          </w:tcPr>
          <w:p w:rsidR="00A609B4" w:rsidRDefault="00A609B4">
            <w:r>
              <w:t xml:space="preserve"> [Espace insécable] </w:t>
            </w:r>
          </w:p>
        </w:tc>
      </w:tr>
      <w:tr w:rsidR="00A609B4" w:rsidTr="00A609B4">
        <w:trPr>
          <w:tblCellSpacing w:w="0" w:type="dxa"/>
        </w:trPr>
        <w:tc>
          <w:tcPr>
            <w:tcW w:w="0" w:type="auto"/>
            <w:vAlign w:val="center"/>
          </w:tcPr>
          <w:p w:rsidR="00A609B4" w:rsidRDefault="00A609B4">
            <w:r>
              <w:t>&amp;quot;</w:t>
            </w:r>
          </w:p>
        </w:tc>
        <w:tc>
          <w:tcPr>
            <w:tcW w:w="0" w:type="auto"/>
            <w:vAlign w:val="center"/>
          </w:tcPr>
          <w:p w:rsidR="00A609B4" w:rsidRDefault="00A609B4">
            <w:r>
              <w:t xml:space="preserve">" </w:t>
            </w:r>
          </w:p>
        </w:tc>
      </w:tr>
      <w:tr w:rsidR="00A609B4" w:rsidTr="00A609B4">
        <w:trPr>
          <w:tblCellSpacing w:w="0" w:type="dxa"/>
        </w:trPr>
        <w:tc>
          <w:tcPr>
            <w:tcW w:w="0" w:type="auto"/>
            <w:vAlign w:val="center"/>
          </w:tcPr>
          <w:p w:rsidR="00A609B4" w:rsidRDefault="00A609B4">
            <w:r>
              <w:t>&amp;lt;</w:t>
            </w:r>
          </w:p>
        </w:tc>
        <w:tc>
          <w:tcPr>
            <w:tcW w:w="0" w:type="auto"/>
            <w:vAlign w:val="center"/>
          </w:tcPr>
          <w:p w:rsidR="00A609B4" w:rsidRDefault="00A609B4">
            <w:r>
              <w:t xml:space="preserve">&lt; </w:t>
            </w:r>
          </w:p>
        </w:tc>
      </w:tr>
      <w:tr w:rsidR="00A609B4" w:rsidTr="00A609B4">
        <w:trPr>
          <w:tblCellSpacing w:w="0" w:type="dxa"/>
        </w:trPr>
        <w:tc>
          <w:tcPr>
            <w:tcW w:w="0" w:type="auto"/>
            <w:vAlign w:val="center"/>
          </w:tcPr>
          <w:p w:rsidR="00A609B4" w:rsidRDefault="00A609B4">
            <w:r>
              <w:t>&amp;gt;</w:t>
            </w:r>
          </w:p>
        </w:tc>
        <w:tc>
          <w:tcPr>
            <w:tcW w:w="0" w:type="auto"/>
            <w:vAlign w:val="center"/>
          </w:tcPr>
          <w:p w:rsidR="00A609B4" w:rsidRDefault="00A609B4">
            <w:r>
              <w:t xml:space="preserve">&gt; </w:t>
            </w:r>
          </w:p>
        </w:tc>
      </w:tr>
      <w:tr w:rsidR="00A609B4" w:rsidTr="00A609B4">
        <w:trPr>
          <w:tblCellSpacing w:w="0" w:type="dxa"/>
        </w:trPr>
        <w:tc>
          <w:tcPr>
            <w:tcW w:w="0" w:type="auto"/>
            <w:vAlign w:val="center"/>
          </w:tcPr>
          <w:p w:rsidR="00A609B4" w:rsidRDefault="00A609B4">
            <w:r>
              <w:t>&amp;laquo;</w:t>
            </w:r>
          </w:p>
        </w:tc>
        <w:tc>
          <w:tcPr>
            <w:tcW w:w="0" w:type="auto"/>
            <w:vAlign w:val="center"/>
          </w:tcPr>
          <w:p w:rsidR="00A609B4" w:rsidRDefault="00A609B4">
            <w:r>
              <w:t xml:space="preserve">« </w:t>
            </w:r>
          </w:p>
        </w:tc>
      </w:tr>
      <w:tr w:rsidR="00A609B4" w:rsidTr="00A609B4">
        <w:trPr>
          <w:tblCellSpacing w:w="0" w:type="dxa"/>
        </w:trPr>
        <w:tc>
          <w:tcPr>
            <w:tcW w:w="0" w:type="auto"/>
            <w:vAlign w:val="center"/>
          </w:tcPr>
          <w:p w:rsidR="00A609B4" w:rsidRDefault="00A609B4">
            <w:r>
              <w:t>&amp;raquo;</w:t>
            </w:r>
          </w:p>
        </w:tc>
        <w:tc>
          <w:tcPr>
            <w:tcW w:w="0" w:type="auto"/>
            <w:vAlign w:val="center"/>
          </w:tcPr>
          <w:p w:rsidR="00A609B4" w:rsidRDefault="00A609B4">
            <w:r>
              <w:t xml:space="preserve">» </w:t>
            </w:r>
          </w:p>
        </w:tc>
      </w:tr>
      <w:tr w:rsidR="00A609B4" w:rsidTr="00A609B4">
        <w:trPr>
          <w:tblCellSpacing w:w="0" w:type="dxa"/>
        </w:trPr>
        <w:tc>
          <w:tcPr>
            <w:tcW w:w="0" w:type="auto"/>
            <w:vAlign w:val="center"/>
          </w:tcPr>
          <w:p w:rsidR="00A609B4" w:rsidRDefault="00A609B4">
            <w:r>
              <w:t>&amp;amp;</w:t>
            </w:r>
          </w:p>
        </w:tc>
        <w:tc>
          <w:tcPr>
            <w:tcW w:w="0" w:type="auto"/>
            <w:vAlign w:val="center"/>
          </w:tcPr>
          <w:p w:rsidR="00A609B4" w:rsidRDefault="00A609B4">
            <w:r>
              <w:t xml:space="preserve">&amp; </w:t>
            </w:r>
          </w:p>
        </w:tc>
      </w:tr>
      <w:tr w:rsidR="00A609B4" w:rsidTr="00A609B4">
        <w:trPr>
          <w:tblCellSpacing w:w="0" w:type="dxa"/>
        </w:trPr>
        <w:tc>
          <w:tcPr>
            <w:tcW w:w="0" w:type="auto"/>
            <w:vAlign w:val="center"/>
          </w:tcPr>
          <w:p w:rsidR="00A609B4" w:rsidRDefault="00A609B4">
            <w:r>
              <w:t>&amp;euro;</w:t>
            </w:r>
          </w:p>
        </w:tc>
        <w:tc>
          <w:tcPr>
            <w:tcW w:w="0" w:type="auto"/>
            <w:vAlign w:val="center"/>
          </w:tcPr>
          <w:p w:rsidR="00A609B4" w:rsidRDefault="00A609B4">
            <w:r>
              <w:t xml:space="preserve">€ </w:t>
            </w:r>
          </w:p>
        </w:tc>
      </w:tr>
      <w:tr w:rsidR="00A609B4" w:rsidTr="00A609B4">
        <w:trPr>
          <w:tblCellSpacing w:w="0" w:type="dxa"/>
        </w:trPr>
        <w:tc>
          <w:tcPr>
            <w:tcW w:w="0" w:type="auto"/>
            <w:vAlign w:val="center"/>
          </w:tcPr>
          <w:p w:rsidR="00A609B4" w:rsidRDefault="00A609B4">
            <w:r>
              <w:t>&amp;yen;</w:t>
            </w:r>
          </w:p>
        </w:tc>
        <w:tc>
          <w:tcPr>
            <w:tcW w:w="0" w:type="auto"/>
            <w:vAlign w:val="center"/>
          </w:tcPr>
          <w:p w:rsidR="00A609B4" w:rsidRDefault="00A609B4">
            <w:r>
              <w:t xml:space="preserve">¥ </w:t>
            </w:r>
          </w:p>
        </w:tc>
      </w:tr>
      <w:tr w:rsidR="00A609B4" w:rsidTr="00A609B4">
        <w:trPr>
          <w:tblCellSpacing w:w="0" w:type="dxa"/>
        </w:trPr>
        <w:tc>
          <w:tcPr>
            <w:tcW w:w="0" w:type="auto"/>
            <w:vAlign w:val="center"/>
          </w:tcPr>
          <w:p w:rsidR="00A609B4" w:rsidRDefault="00A609B4">
            <w:r>
              <w:t>&amp;copy;</w:t>
            </w:r>
          </w:p>
        </w:tc>
        <w:tc>
          <w:tcPr>
            <w:tcW w:w="0" w:type="auto"/>
            <w:vAlign w:val="center"/>
          </w:tcPr>
          <w:p w:rsidR="00A609B4" w:rsidRDefault="00A609B4">
            <w:r>
              <w:t xml:space="preserve">© </w:t>
            </w:r>
          </w:p>
        </w:tc>
      </w:tr>
      <w:tr w:rsidR="00A609B4" w:rsidTr="00A609B4">
        <w:trPr>
          <w:tblCellSpacing w:w="0" w:type="dxa"/>
        </w:trPr>
        <w:tc>
          <w:tcPr>
            <w:tcW w:w="0" w:type="auto"/>
            <w:vAlign w:val="center"/>
          </w:tcPr>
          <w:p w:rsidR="00A609B4" w:rsidRDefault="00A609B4">
            <w:r>
              <w:t>&amp;reg;</w:t>
            </w:r>
          </w:p>
        </w:tc>
        <w:tc>
          <w:tcPr>
            <w:tcW w:w="0" w:type="auto"/>
            <w:vAlign w:val="center"/>
          </w:tcPr>
          <w:p w:rsidR="00A609B4" w:rsidRDefault="00A609B4">
            <w:r>
              <w:t xml:space="preserve">® </w:t>
            </w:r>
          </w:p>
        </w:tc>
      </w:tr>
    </w:tbl>
    <w:p w:rsidR="00A609B4" w:rsidRDefault="00A609B4" w:rsidP="00A609B4">
      <w:pPr>
        <w:pStyle w:val="NormalWeb"/>
      </w:pPr>
      <w:r>
        <w:t xml:space="preserve">Les </w:t>
      </w:r>
      <w:r>
        <w:rPr>
          <w:rStyle w:val="lev"/>
        </w:rPr>
        <w:t>caractères accentués</w:t>
      </w:r>
      <w:r>
        <w:t xml:space="preserve"> ou encore les </w:t>
      </w:r>
      <w:r>
        <w:rPr>
          <w:rStyle w:val="lev"/>
        </w:rPr>
        <w:t>lettres avec cédilles</w:t>
      </w:r>
      <w:r>
        <w:t xml:space="preserve"> sont également des caractères spéciaux. Chacun a donc sa représentation en HTML. En voici quelques exemples :</w:t>
      </w:r>
    </w:p>
    <w:tbl>
      <w:tblPr>
        <w:tblW w:w="0" w:type="auto"/>
        <w:tblCellSpacing w:w="0" w:type="dxa"/>
        <w:tblCellMar>
          <w:left w:w="0" w:type="dxa"/>
          <w:right w:w="0" w:type="dxa"/>
        </w:tblCellMar>
        <w:tblLook w:val="0000" w:firstRow="0" w:lastRow="0" w:firstColumn="0" w:lastColumn="0" w:noHBand="0" w:noVBand="0"/>
      </w:tblPr>
      <w:tblGrid>
        <w:gridCol w:w="907"/>
        <w:gridCol w:w="2794"/>
      </w:tblGrid>
      <w:tr w:rsidR="00A609B4" w:rsidTr="00A609B4">
        <w:trPr>
          <w:tblCellSpacing w:w="0" w:type="dxa"/>
        </w:trPr>
        <w:tc>
          <w:tcPr>
            <w:tcW w:w="0" w:type="auto"/>
            <w:vAlign w:val="center"/>
          </w:tcPr>
          <w:p w:rsidR="00A609B4" w:rsidRDefault="00A609B4">
            <w:pPr>
              <w:jc w:val="center"/>
              <w:rPr>
                <w:b/>
                <w:bCs/>
              </w:rPr>
            </w:pPr>
            <w:r>
              <w:rPr>
                <w:b/>
                <w:bCs/>
              </w:rPr>
              <w:lastRenderedPageBreak/>
              <w:t>Code</w:t>
            </w:r>
          </w:p>
        </w:tc>
        <w:tc>
          <w:tcPr>
            <w:tcW w:w="0" w:type="auto"/>
            <w:vAlign w:val="center"/>
          </w:tcPr>
          <w:p w:rsidR="00A609B4" w:rsidRDefault="00A609B4">
            <w:pPr>
              <w:jc w:val="center"/>
              <w:rPr>
                <w:b/>
                <w:bCs/>
              </w:rPr>
            </w:pPr>
            <w:r>
              <w:rPr>
                <w:b/>
                <w:bCs/>
              </w:rPr>
              <w:t>Résultat dans le navigateur</w:t>
            </w:r>
          </w:p>
        </w:tc>
      </w:tr>
      <w:tr w:rsidR="00A609B4" w:rsidTr="00A609B4">
        <w:trPr>
          <w:tblCellSpacing w:w="0" w:type="dxa"/>
        </w:trPr>
        <w:tc>
          <w:tcPr>
            <w:tcW w:w="0" w:type="auto"/>
            <w:vAlign w:val="center"/>
          </w:tcPr>
          <w:p w:rsidR="00A609B4" w:rsidRDefault="00A609B4">
            <w:r>
              <w:t>&amp;agrave;</w:t>
            </w:r>
          </w:p>
        </w:tc>
        <w:tc>
          <w:tcPr>
            <w:tcW w:w="0" w:type="auto"/>
            <w:vAlign w:val="center"/>
          </w:tcPr>
          <w:p w:rsidR="00A609B4" w:rsidRDefault="00A609B4">
            <w:r>
              <w:t xml:space="preserve">à </w:t>
            </w:r>
          </w:p>
        </w:tc>
      </w:tr>
      <w:tr w:rsidR="00A609B4" w:rsidTr="00A609B4">
        <w:trPr>
          <w:tblCellSpacing w:w="0" w:type="dxa"/>
        </w:trPr>
        <w:tc>
          <w:tcPr>
            <w:tcW w:w="0" w:type="auto"/>
            <w:vAlign w:val="center"/>
          </w:tcPr>
          <w:p w:rsidR="00A609B4" w:rsidRDefault="00A609B4">
            <w:r>
              <w:t>&amp;acirc;</w:t>
            </w:r>
          </w:p>
        </w:tc>
        <w:tc>
          <w:tcPr>
            <w:tcW w:w="0" w:type="auto"/>
            <w:vAlign w:val="center"/>
          </w:tcPr>
          <w:p w:rsidR="00A609B4" w:rsidRDefault="00A609B4">
            <w:r>
              <w:t xml:space="preserve">â </w:t>
            </w:r>
          </w:p>
        </w:tc>
      </w:tr>
      <w:tr w:rsidR="00A609B4" w:rsidTr="00A609B4">
        <w:trPr>
          <w:tblCellSpacing w:w="0" w:type="dxa"/>
        </w:trPr>
        <w:tc>
          <w:tcPr>
            <w:tcW w:w="0" w:type="auto"/>
            <w:vAlign w:val="center"/>
          </w:tcPr>
          <w:p w:rsidR="00A609B4" w:rsidRDefault="00A609B4">
            <w:r>
              <w:t>&amp;eacute;</w:t>
            </w:r>
          </w:p>
        </w:tc>
        <w:tc>
          <w:tcPr>
            <w:tcW w:w="0" w:type="auto"/>
            <w:vAlign w:val="center"/>
          </w:tcPr>
          <w:p w:rsidR="00A609B4" w:rsidRDefault="00A609B4">
            <w:r>
              <w:t xml:space="preserve">é </w:t>
            </w:r>
          </w:p>
        </w:tc>
      </w:tr>
      <w:tr w:rsidR="00A609B4" w:rsidTr="00A609B4">
        <w:trPr>
          <w:tblCellSpacing w:w="0" w:type="dxa"/>
        </w:trPr>
        <w:tc>
          <w:tcPr>
            <w:tcW w:w="0" w:type="auto"/>
            <w:vAlign w:val="center"/>
          </w:tcPr>
          <w:p w:rsidR="00A609B4" w:rsidRDefault="00A609B4">
            <w:r>
              <w:t>&amp;egrave;</w:t>
            </w:r>
          </w:p>
        </w:tc>
        <w:tc>
          <w:tcPr>
            <w:tcW w:w="0" w:type="auto"/>
            <w:vAlign w:val="center"/>
          </w:tcPr>
          <w:p w:rsidR="00A609B4" w:rsidRDefault="00A609B4">
            <w:r>
              <w:t xml:space="preserve">è </w:t>
            </w:r>
          </w:p>
        </w:tc>
      </w:tr>
      <w:tr w:rsidR="00A609B4" w:rsidTr="00A609B4">
        <w:trPr>
          <w:tblCellSpacing w:w="0" w:type="dxa"/>
        </w:trPr>
        <w:tc>
          <w:tcPr>
            <w:tcW w:w="0" w:type="auto"/>
            <w:vAlign w:val="center"/>
          </w:tcPr>
          <w:p w:rsidR="00A609B4" w:rsidRDefault="00A609B4">
            <w:r>
              <w:t>&amp;ecirc;</w:t>
            </w:r>
          </w:p>
        </w:tc>
        <w:tc>
          <w:tcPr>
            <w:tcW w:w="0" w:type="auto"/>
            <w:vAlign w:val="center"/>
          </w:tcPr>
          <w:p w:rsidR="00A609B4" w:rsidRDefault="00A609B4">
            <w:r>
              <w:t xml:space="preserve">ê </w:t>
            </w:r>
          </w:p>
        </w:tc>
      </w:tr>
      <w:tr w:rsidR="00A609B4" w:rsidTr="00A609B4">
        <w:trPr>
          <w:tblCellSpacing w:w="0" w:type="dxa"/>
        </w:trPr>
        <w:tc>
          <w:tcPr>
            <w:tcW w:w="0" w:type="auto"/>
            <w:vAlign w:val="center"/>
          </w:tcPr>
          <w:p w:rsidR="00A609B4" w:rsidRDefault="00A609B4">
            <w:r>
              <w:t>&amp;icirc;</w:t>
            </w:r>
          </w:p>
        </w:tc>
        <w:tc>
          <w:tcPr>
            <w:tcW w:w="0" w:type="auto"/>
            <w:vAlign w:val="center"/>
          </w:tcPr>
          <w:p w:rsidR="00A609B4" w:rsidRDefault="00A609B4">
            <w:r>
              <w:t xml:space="preserve">î </w:t>
            </w:r>
          </w:p>
        </w:tc>
      </w:tr>
      <w:tr w:rsidR="00A609B4" w:rsidTr="00A609B4">
        <w:trPr>
          <w:tblCellSpacing w:w="0" w:type="dxa"/>
        </w:trPr>
        <w:tc>
          <w:tcPr>
            <w:tcW w:w="0" w:type="auto"/>
            <w:vAlign w:val="center"/>
          </w:tcPr>
          <w:p w:rsidR="00A609B4" w:rsidRDefault="00A609B4">
            <w:r>
              <w:t>&amp;iuml;</w:t>
            </w:r>
          </w:p>
        </w:tc>
        <w:tc>
          <w:tcPr>
            <w:tcW w:w="0" w:type="auto"/>
            <w:vAlign w:val="center"/>
          </w:tcPr>
          <w:p w:rsidR="00A609B4" w:rsidRDefault="00A609B4">
            <w:r>
              <w:t xml:space="preserve">ï </w:t>
            </w:r>
          </w:p>
        </w:tc>
      </w:tr>
      <w:tr w:rsidR="00A609B4" w:rsidTr="00A609B4">
        <w:trPr>
          <w:tblCellSpacing w:w="0" w:type="dxa"/>
        </w:trPr>
        <w:tc>
          <w:tcPr>
            <w:tcW w:w="0" w:type="auto"/>
            <w:vAlign w:val="center"/>
          </w:tcPr>
          <w:p w:rsidR="00A609B4" w:rsidRDefault="00A609B4">
            <w:r>
              <w:t>&amp;oelig;</w:t>
            </w:r>
          </w:p>
        </w:tc>
        <w:tc>
          <w:tcPr>
            <w:tcW w:w="0" w:type="auto"/>
            <w:vAlign w:val="center"/>
          </w:tcPr>
          <w:p w:rsidR="00A609B4" w:rsidRDefault="00A609B4">
            <w:r>
              <w:t xml:space="preserve">œ </w:t>
            </w:r>
          </w:p>
        </w:tc>
      </w:tr>
      <w:tr w:rsidR="00A609B4" w:rsidTr="00A609B4">
        <w:trPr>
          <w:tblCellSpacing w:w="0" w:type="dxa"/>
        </w:trPr>
        <w:tc>
          <w:tcPr>
            <w:tcW w:w="0" w:type="auto"/>
            <w:vAlign w:val="center"/>
          </w:tcPr>
          <w:p w:rsidR="00A609B4" w:rsidRDefault="00A609B4">
            <w:r>
              <w:t>&amp;ugrave;</w:t>
            </w:r>
          </w:p>
        </w:tc>
        <w:tc>
          <w:tcPr>
            <w:tcW w:w="0" w:type="auto"/>
            <w:vAlign w:val="center"/>
          </w:tcPr>
          <w:p w:rsidR="00A609B4" w:rsidRDefault="00A609B4">
            <w:r>
              <w:t xml:space="preserve">ù </w:t>
            </w:r>
          </w:p>
        </w:tc>
      </w:tr>
      <w:tr w:rsidR="00A609B4" w:rsidTr="00A609B4">
        <w:trPr>
          <w:tblCellSpacing w:w="0" w:type="dxa"/>
        </w:trPr>
        <w:tc>
          <w:tcPr>
            <w:tcW w:w="0" w:type="auto"/>
            <w:vAlign w:val="center"/>
          </w:tcPr>
          <w:p w:rsidR="00A609B4" w:rsidRDefault="00A609B4">
            <w:r>
              <w:t>&amp;ucirc;</w:t>
            </w:r>
          </w:p>
        </w:tc>
        <w:tc>
          <w:tcPr>
            <w:tcW w:w="0" w:type="auto"/>
            <w:vAlign w:val="center"/>
          </w:tcPr>
          <w:p w:rsidR="00A609B4" w:rsidRDefault="00A609B4">
            <w:r>
              <w:t xml:space="preserve">û </w:t>
            </w:r>
          </w:p>
        </w:tc>
      </w:tr>
      <w:tr w:rsidR="00A609B4" w:rsidTr="00A609B4">
        <w:trPr>
          <w:tblCellSpacing w:w="0" w:type="dxa"/>
        </w:trPr>
        <w:tc>
          <w:tcPr>
            <w:tcW w:w="0" w:type="auto"/>
            <w:vAlign w:val="center"/>
          </w:tcPr>
          <w:p w:rsidR="00A609B4" w:rsidRDefault="00A609B4">
            <w:r>
              <w:t>&amp;ccedil;</w:t>
            </w:r>
          </w:p>
        </w:tc>
        <w:tc>
          <w:tcPr>
            <w:tcW w:w="0" w:type="auto"/>
            <w:vAlign w:val="center"/>
          </w:tcPr>
          <w:p w:rsidR="00A609B4" w:rsidRDefault="00A609B4">
            <w:r>
              <w:t xml:space="preserve">ç </w:t>
            </w:r>
          </w:p>
        </w:tc>
      </w:tr>
    </w:tbl>
    <w:p w:rsidR="00A609B4" w:rsidRDefault="00A609B4" w:rsidP="00A609B4">
      <w:pPr>
        <w:pStyle w:val="NormalWeb"/>
      </w:pPr>
      <w:r>
        <w:t xml:space="preserve">Ces caractères peuvent également être utilisés </w:t>
      </w:r>
      <w:r>
        <w:rPr>
          <w:rStyle w:val="lev"/>
        </w:rPr>
        <w:t>en majuscule</w:t>
      </w:r>
      <w:r>
        <w:t> :</w:t>
      </w:r>
    </w:p>
    <w:tbl>
      <w:tblPr>
        <w:tblW w:w="0" w:type="auto"/>
        <w:tblCellSpacing w:w="0" w:type="dxa"/>
        <w:tblCellMar>
          <w:left w:w="0" w:type="dxa"/>
          <w:right w:w="0" w:type="dxa"/>
        </w:tblCellMar>
        <w:tblLook w:val="0000" w:firstRow="0" w:lastRow="0" w:firstColumn="0" w:lastColumn="0" w:noHBand="0" w:noVBand="0"/>
      </w:tblPr>
      <w:tblGrid>
        <w:gridCol w:w="960"/>
        <w:gridCol w:w="2794"/>
      </w:tblGrid>
      <w:tr w:rsidR="00A609B4" w:rsidTr="00A609B4">
        <w:trPr>
          <w:tblCellSpacing w:w="0" w:type="dxa"/>
        </w:trPr>
        <w:tc>
          <w:tcPr>
            <w:tcW w:w="0" w:type="auto"/>
            <w:vAlign w:val="center"/>
          </w:tcPr>
          <w:p w:rsidR="00A609B4" w:rsidRDefault="00A609B4">
            <w:pPr>
              <w:jc w:val="center"/>
              <w:rPr>
                <w:b/>
                <w:bCs/>
              </w:rPr>
            </w:pPr>
            <w:r>
              <w:rPr>
                <w:b/>
                <w:bCs/>
              </w:rPr>
              <w:t>Code</w:t>
            </w:r>
          </w:p>
        </w:tc>
        <w:tc>
          <w:tcPr>
            <w:tcW w:w="0" w:type="auto"/>
            <w:vAlign w:val="center"/>
          </w:tcPr>
          <w:p w:rsidR="00A609B4" w:rsidRDefault="00A609B4">
            <w:pPr>
              <w:jc w:val="center"/>
              <w:rPr>
                <w:b/>
                <w:bCs/>
              </w:rPr>
            </w:pPr>
            <w:r>
              <w:rPr>
                <w:b/>
                <w:bCs/>
              </w:rPr>
              <w:t>Résultat dans le navigateur</w:t>
            </w:r>
          </w:p>
        </w:tc>
      </w:tr>
      <w:tr w:rsidR="00A609B4" w:rsidTr="00A609B4">
        <w:trPr>
          <w:tblCellSpacing w:w="0" w:type="dxa"/>
        </w:trPr>
        <w:tc>
          <w:tcPr>
            <w:tcW w:w="0" w:type="auto"/>
            <w:vAlign w:val="center"/>
          </w:tcPr>
          <w:p w:rsidR="00A609B4" w:rsidRDefault="00A609B4">
            <w:r>
              <w:t>&amp;Agrave;</w:t>
            </w:r>
          </w:p>
        </w:tc>
        <w:tc>
          <w:tcPr>
            <w:tcW w:w="0" w:type="auto"/>
            <w:vAlign w:val="center"/>
          </w:tcPr>
          <w:p w:rsidR="00A609B4" w:rsidRDefault="00A609B4">
            <w:r>
              <w:t xml:space="preserve">À </w:t>
            </w:r>
          </w:p>
        </w:tc>
      </w:tr>
      <w:tr w:rsidR="00A609B4" w:rsidTr="00A609B4">
        <w:trPr>
          <w:tblCellSpacing w:w="0" w:type="dxa"/>
        </w:trPr>
        <w:tc>
          <w:tcPr>
            <w:tcW w:w="0" w:type="auto"/>
            <w:vAlign w:val="center"/>
          </w:tcPr>
          <w:p w:rsidR="00A609B4" w:rsidRDefault="00A609B4">
            <w:r>
              <w:t>&amp;Acirc;</w:t>
            </w:r>
          </w:p>
        </w:tc>
        <w:tc>
          <w:tcPr>
            <w:tcW w:w="0" w:type="auto"/>
            <w:vAlign w:val="center"/>
          </w:tcPr>
          <w:p w:rsidR="00A609B4" w:rsidRDefault="00A609B4">
            <w:r>
              <w:t xml:space="preserve">Â </w:t>
            </w:r>
          </w:p>
        </w:tc>
      </w:tr>
      <w:tr w:rsidR="00A609B4" w:rsidTr="00A609B4">
        <w:trPr>
          <w:tblCellSpacing w:w="0" w:type="dxa"/>
        </w:trPr>
        <w:tc>
          <w:tcPr>
            <w:tcW w:w="0" w:type="auto"/>
            <w:vAlign w:val="center"/>
          </w:tcPr>
          <w:p w:rsidR="00A609B4" w:rsidRDefault="00A609B4">
            <w:r>
              <w:t>&amp;Eacute;</w:t>
            </w:r>
          </w:p>
        </w:tc>
        <w:tc>
          <w:tcPr>
            <w:tcW w:w="0" w:type="auto"/>
            <w:vAlign w:val="center"/>
          </w:tcPr>
          <w:p w:rsidR="00A609B4" w:rsidRDefault="00A609B4">
            <w:r>
              <w:t xml:space="preserve">É </w:t>
            </w:r>
          </w:p>
        </w:tc>
      </w:tr>
      <w:tr w:rsidR="00A609B4" w:rsidTr="00A609B4">
        <w:trPr>
          <w:tblCellSpacing w:w="0" w:type="dxa"/>
        </w:trPr>
        <w:tc>
          <w:tcPr>
            <w:tcW w:w="0" w:type="auto"/>
            <w:vAlign w:val="center"/>
          </w:tcPr>
          <w:p w:rsidR="00A609B4" w:rsidRDefault="00A609B4">
            <w:r>
              <w:t>&amp;Egrave;</w:t>
            </w:r>
          </w:p>
        </w:tc>
        <w:tc>
          <w:tcPr>
            <w:tcW w:w="0" w:type="auto"/>
            <w:vAlign w:val="center"/>
          </w:tcPr>
          <w:p w:rsidR="00A609B4" w:rsidRDefault="00A609B4">
            <w:r>
              <w:t xml:space="preserve">È </w:t>
            </w:r>
          </w:p>
        </w:tc>
      </w:tr>
      <w:tr w:rsidR="00A609B4" w:rsidTr="00A609B4">
        <w:trPr>
          <w:tblCellSpacing w:w="0" w:type="dxa"/>
        </w:trPr>
        <w:tc>
          <w:tcPr>
            <w:tcW w:w="0" w:type="auto"/>
            <w:vAlign w:val="center"/>
          </w:tcPr>
          <w:p w:rsidR="00A609B4" w:rsidRDefault="00A609B4">
            <w:r>
              <w:t>&amp;Ecirc;</w:t>
            </w:r>
          </w:p>
        </w:tc>
        <w:tc>
          <w:tcPr>
            <w:tcW w:w="0" w:type="auto"/>
            <w:vAlign w:val="center"/>
          </w:tcPr>
          <w:p w:rsidR="00A609B4" w:rsidRDefault="00A609B4">
            <w:r>
              <w:t xml:space="preserve">Ê </w:t>
            </w:r>
          </w:p>
        </w:tc>
      </w:tr>
      <w:tr w:rsidR="00A609B4" w:rsidTr="00A609B4">
        <w:trPr>
          <w:tblCellSpacing w:w="0" w:type="dxa"/>
        </w:trPr>
        <w:tc>
          <w:tcPr>
            <w:tcW w:w="0" w:type="auto"/>
            <w:vAlign w:val="center"/>
          </w:tcPr>
          <w:p w:rsidR="00A609B4" w:rsidRDefault="00A609B4">
            <w:r>
              <w:t>&amp;Icirc;</w:t>
            </w:r>
          </w:p>
        </w:tc>
        <w:tc>
          <w:tcPr>
            <w:tcW w:w="0" w:type="auto"/>
            <w:vAlign w:val="center"/>
          </w:tcPr>
          <w:p w:rsidR="00A609B4" w:rsidRDefault="00A609B4">
            <w:r>
              <w:t xml:space="preserve">Î </w:t>
            </w:r>
          </w:p>
        </w:tc>
      </w:tr>
      <w:tr w:rsidR="00A609B4" w:rsidTr="00A609B4">
        <w:trPr>
          <w:tblCellSpacing w:w="0" w:type="dxa"/>
        </w:trPr>
        <w:tc>
          <w:tcPr>
            <w:tcW w:w="0" w:type="auto"/>
            <w:vAlign w:val="center"/>
          </w:tcPr>
          <w:p w:rsidR="00A609B4" w:rsidRDefault="00A609B4">
            <w:r>
              <w:t>&amp;Iuml;</w:t>
            </w:r>
          </w:p>
        </w:tc>
        <w:tc>
          <w:tcPr>
            <w:tcW w:w="0" w:type="auto"/>
            <w:vAlign w:val="center"/>
          </w:tcPr>
          <w:p w:rsidR="00A609B4" w:rsidRDefault="00A609B4">
            <w:r>
              <w:t xml:space="preserve">Ï </w:t>
            </w:r>
          </w:p>
        </w:tc>
      </w:tr>
      <w:tr w:rsidR="00A609B4" w:rsidTr="00A609B4">
        <w:trPr>
          <w:tblCellSpacing w:w="0" w:type="dxa"/>
        </w:trPr>
        <w:tc>
          <w:tcPr>
            <w:tcW w:w="0" w:type="auto"/>
            <w:vAlign w:val="center"/>
          </w:tcPr>
          <w:p w:rsidR="00A609B4" w:rsidRDefault="00A609B4">
            <w:r>
              <w:t>&amp;OElig;</w:t>
            </w:r>
          </w:p>
        </w:tc>
        <w:tc>
          <w:tcPr>
            <w:tcW w:w="0" w:type="auto"/>
            <w:vAlign w:val="center"/>
          </w:tcPr>
          <w:p w:rsidR="00A609B4" w:rsidRDefault="00A609B4">
            <w:r>
              <w:t xml:space="preserve">Œ </w:t>
            </w:r>
          </w:p>
        </w:tc>
      </w:tr>
      <w:tr w:rsidR="00A609B4" w:rsidTr="00A609B4">
        <w:trPr>
          <w:tblCellSpacing w:w="0" w:type="dxa"/>
        </w:trPr>
        <w:tc>
          <w:tcPr>
            <w:tcW w:w="0" w:type="auto"/>
            <w:vAlign w:val="center"/>
          </w:tcPr>
          <w:p w:rsidR="00A609B4" w:rsidRDefault="00A609B4">
            <w:r>
              <w:t>&amp;Ugrave;</w:t>
            </w:r>
          </w:p>
        </w:tc>
        <w:tc>
          <w:tcPr>
            <w:tcW w:w="0" w:type="auto"/>
            <w:vAlign w:val="center"/>
          </w:tcPr>
          <w:p w:rsidR="00A609B4" w:rsidRDefault="00A609B4">
            <w:r>
              <w:t xml:space="preserve">Ù </w:t>
            </w:r>
          </w:p>
        </w:tc>
      </w:tr>
      <w:tr w:rsidR="00A609B4" w:rsidTr="00A609B4">
        <w:trPr>
          <w:tblCellSpacing w:w="0" w:type="dxa"/>
        </w:trPr>
        <w:tc>
          <w:tcPr>
            <w:tcW w:w="0" w:type="auto"/>
            <w:vAlign w:val="center"/>
          </w:tcPr>
          <w:p w:rsidR="00A609B4" w:rsidRDefault="00A609B4">
            <w:r>
              <w:t>&amp;Ucirc;</w:t>
            </w:r>
          </w:p>
        </w:tc>
        <w:tc>
          <w:tcPr>
            <w:tcW w:w="0" w:type="auto"/>
            <w:vAlign w:val="center"/>
          </w:tcPr>
          <w:p w:rsidR="00A609B4" w:rsidRDefault="00A609B4">
            <w:r>
              <w:t xml:space="preserve">Û </w:t>
            </w:r>
          </w:p>
        </w:tc>
      </w:tr>
      <w:tr w:rsidR="00A609B4" w:rsidTr="00A609B4">
        <w:trPr>
          <w:tblCellSpacing w:w="0" w:type="dxa"/>
        </w:trPr>
        <w:tc>
          <w:tcPr>
            <w:tcW w:w="0" w:type="auto"/>
            <w:vAlign w:val="center"/>
          </w:tcPr>
          <w:p w:rsidR="00A609B4" w:rsidRDefault="00A609B4">
            <w:r>
              <w:t>&amp;Ccedil;</w:t>
            </w:r>
          </w:p>
        </w:tc>
        <w:tc>
          <w:tcPr>
            <w:tcW w:w="0" w:type="auto"/>
            <w:vAlign w:val="center"/>
          </w:tcPr>
          <w:p w:rsidR="00A609B4" w:rsidRDefault="00A609B4">
            <w:r>
              <w:t xml:space="preserve">Ç </w:t>
            </w:r>
          </w:p>
        </w:tc>
      </w:tr>
    </w:tbl>
    <w:p w:rsidR="00A609B4" w:rsidRDefault="00A609B4" w:rsidP="003F7137"/>
    <w:p w:rsidR="00145F69" w:rsidRDefault="00145F69" w:rsidP="003F7137"/>
    <w:p w:rsidR="00145F69" w:rsidRDefault="00145F69" w:rsidP="00145F69">
      <w:pPr>
        <w:pStyle w:val="Titre2"/>
      </w:pPr>
      <w:r>
        <w:t>20140522 Cours UGB-SL</w:t>
      </w:r>
    </w:p>
    <w:p w:rsidR="00F3571B" w:rsidRDefault="00F3571B" w:rsidP="003F7137">
      <w:r>
        <w:t>Eléments de  bonne pratique pour la programmation de modèles multi-agents</w:t>
      </w:r>
      <w:r w:rsidR="00046798">
        <w:t xml:space="preserve"> (cas de java)</w:t>
      </w:r>
    </w:p>
    <w:p w:rsidR="009820A5" w:rsidRDefault="00145F69" w:rsidP="002E6684">
      <w:pPr>
        <w:numPr>
          <w:ilvl w:val="0"/>
          <w:numId w:val="21"/>
        </w:numPr>
      </w:pPr>
      <w:r w:rsidRPr="00602832">
        <w:rPr>
          <w:u w:val="single"/>
        </w:rPr>
        <w:t>Nommage</w:t>
      </w:r>
      <w:r>
        <w:t xml:space="preserve"> </w:t>
      </w:r>
    </w:p>
    <w:p w:rsidR="009820A5" w:rsidRPr="00C34BB9" w:rsidRDefault="00145F69" w:rsidP="009820A5">
      <w:pPr>
        <w:numPr>
          <w:ilvl w:val="1"/>
          <w:numId w:val="21"/>
        </w:numPr>
        <w:rPr>
          <w:lang w:val="en-US"/>
        </w:rPr>
      </w:pPr>
      <w:r w:rsidRPr="00C34BB9">
        <w:rPr>
          <w:lang w:val="en-US"/>
        </w:rPr>
        <w:t>camel</w:t>
      </w:r>
      <w:r w:rsidR="00046798" w:rsidRPr="00C34BB9">
        <w:rPr>
          <w:lang w:val="en-US"/>
        </w:rPr>
        <w:t>C</w:t>
      </w:r>
      <w:r w:rsidRPr="00C34BB9">
        <w:rPr>
          <w:lang w:val="en-US"/>
        </w:rPr>
        <w:t xml:space="preserve">ase, </w:t>
      </w:r>
      <w:r w:rsidR="009820A5" w:rsidRPr="00C34BB9">
        <w:rPr>
          <w:lang w:val="en-US"/>
        </w:rPr>
        <w:t>http://fr.wikipedia.org/wiki/Convention_de_nommage</w:t>
      </w:r>
    </w:p>
    <w:p w:rsidR="009820A5" w:rsidRDefault="00145F69" w:rsidP="009820A5">
      <w:pPr>
        <w:numPr>
          <w:ilvl w:val="1"/>
          <w:numId w:val="21"/>
        </w:numPr>
      </w:pPr>
      <w:r>
        <w:t>C_, etc.</w:t>
      </w:r>
      <w:r w:rsidR="00AD43C7">
        <w:t xml:space="preserve"> </w:t>
      </w:r>
    </w:p>
    <w:p w:rsidR="009820A5" w:rsidRDefault="00AD43C7" w:rsidP="009820A5">
      <w:pPr>
        <w:numPr>
          <w:ilvl w:val="1"/>
          <w:numId w:val="21"/>
        </w:numPr>
      </w:pPr>
      <w:r>
        <w:t>noms de classes composées, terme générique d'abord (ex: C_protocolCentenal)</w:t>
      </w:r>
      <w:r w:rsidR="009820A5">
        <w:t xml:space="preserve"> / Espaces de noms </w:t>
      </w:r>
    </w:p>
    <w:p w:rsidR="00046798" w:rsidRPr="00046798" w:rsidRDefault="00602832" w:rsidP="002E6684">
      <w:pPr>
        <w:numPr>
          <w:ilvl w:val="0"/>
          <w:numId w:val="21"/>
        </w:numPr>
      </w:pPr>
      <w:r>
        <w:rPr>
          <w:u w:val="single"/>
        </w:rPr>
        <w:t xml:space="preserve">Commentaires: </w:t>
      </w:r>
    </w:p>
    <w:p w:rsidR="00046798" w:rsidRDefault="00602832" w:rsidP="00046798">
      <w:pPr>
        <w:numPr>
          <w:ilvl w:val="1"/>
          <w:numId w:val="21"/>
        </w:numPr>
      </w:pPr>
      <w:r w:rsidRPr="00602832">
        <w:t>1) penser au relecteur (90% vous dans un mois, sinon 9% informaticiens (membres de l'équipe) =&gt;</w:t>
      </w:r>
      <w:r>
        <w:rPr>
          <w:u w:val="single"/>
        </w:rPr>
        <w:t xml:space="preserve"> </w:t>
      </w:r>
      <w:r>
        <w:t xml:space="preserve">ne pas répéter ce qui est compréhensible par un informaticien, </w:t>
      </w:r>
    </w:p>
    <w:p w:rsidR="00046798" w:rsidRDefault="00602832" w:rsidP="00046798">
      <w:pPr>
        <w:numPr>
          <w:ilvl w:val="1"/>
          <w:numId w:val="21"/>
        </w:numPr>
      </w:pPr>
      <w:r>
        <w:t xml:space="preserve">ne pas faire un commentaire plus long à lire que le temps nécessaire à la compréhension du code, </w:t>
      </w:r>
    </w:p>
    <w:p w:rsidR="00046798" w:rsidRDefault="00602832" w:rsidP="00046798">
      <w:pPr>
        <w:numPr>
          <w:ilvl w:val="1"/>
          <w:numId w:val="21"/>
        </w:numPr>
      </w:pPr>
      <w:r>
        <w:t xml:space="preserve">faire un commentaire résumant en langage courant ce que réalise la procédure. </w:t>
      </w:r>
    </w:p>
    <w:p w:rsidR="00046798" w:rsidRDefault="00602832" w:rsidP="00046798">
      <w:pPr>
        <w:numPr>
          <w:ilvl w:val="1"/>
          <w:numId w:val="21"/>
        </w:numPr>
      </w:pPr>
      <w:r>
        <w:t>Différence javadoc/commentaires -&gt; javadoc pas forcément informaticiens (lu dans un perspective globale)</w:t>
      </w:r>
      <w:r w:rsidR="00046798">
        <w:t xml:space="preserve"> </w:t>
      </w:r>
    </w:p>
    <w:p w:rsidR="00046798" w:rsidRDefault="00602832" w:rsidP="00046798">
      <w:pPr>
        <w:numPr>
          <w:ilvl w:val="1"/>
          <w:numId w:val="21"/>
        </w:numPr>
      </w:pPr>
      <w:r w:rsidRPr="00602832">
        <w:t xml:space="preserve">Importance de </w:t>
      </w:r>
      <w:r w:rsidRPr="00602832">
        <w:rPr>
          <w:u w:val="single"/>
        </w:rPr>
        <w:t>l'auteur</w:t>
      </w:r>
      <w:r w:rsidRPr="00602832">
        <w:t xml:space="preserve"> et de la révision</w:t>
      </w:r>
      <w:r>
        <w:t xml:space="preserve"> dans les javadoc</w:t>
      </w:r>
      <w:r w:rsidRPr="00602832">
        <w:t>: pas pour les droits d'auteur mais pour retour sur développeurs</w:t>
      </w:r>
    </w:p>
    <w:p w:rsidR="00602832" w:rsidRDefault="00602832" w:rsidP="00046798">
      <w:pPr>
        <w:numPr>
          <w:ilvl w:val="1"/>
          <w:numId w:val="21"/>
        </w:numPr>
      </w:pPr>
      <w:r w:rsidRPr="00602832">
        <w:t>notion de travail d'équipe</w:t>
      </w:r>
    </w:p>
    <w:p w:rsidR="00046798" w:rsidRDefault="00046798" w:rsidP="00046798">
      <w:pPr>
        <w:numPr>
          <w:ilvl w:val="1"/>
          <w:numId w:val="21"/>
        </w:numPr>
      </w:pPr>
      <w:r w:rsidRPr="00046798">
        <w:t>Eviter les redondances dans les commentaires avec les procédures en super.</w:t>
      </w:r>
    </w:p>
    <w:p w:rsidR="009820A5" w:rsidRPr="00046798" w:rsidRDefault="009820A5" w:rsidP="00046798">
      <w:pPr>
        <w:numPr>
          <w:ilvl w:val="1"/>
          <w:numId w:val="21"/>
        </w:numPr>
      </w:pPr>
      <w:r>
        <w:lastRenderedPageBreak/>
        <w:t>Importance des commentaires: millisecondes d'optimisation VS minutes de compréhension.</w:t>
      </w:r>
    </w:p>
    <w:p w:rsidR="00AD43C7" w:rsidRDefault="00602832" w:rsidP="00AD43C7">
      <w:pPr>
        <w:numPr>
          <w:ilvl w:val="0"/>
          <w:numId w:val="21"/>
        </w:numPr>
      </w:pPr>
      <w:r w:rsidRPr="00602832">
        <w:t xml:space="preserve">Intérêt de </w:t>
      </w:r>
      <w:r w:rsidRPr="00602832">
        <w:rPr>
          <w:u w:val="single"/>
        </w:rPr>
        <w:t>svn</w:t>
      </w:r>
      <w:r w:rsidRPr="00602832">
        <w:t>: retour sur versions, communication équipe</w:t>
      </w:r>
    </w:p>
    <w:p w:rsidR="009820A5" w:rsidRPr="00602832" w:rsidRDefault="009820A5" w:rsidP="00AD43C7">
      <w:pPr>
        <w:numPr>
          <w:ilvl w:val="0"/>
          <w:numId w:val="21"/>
        </w:numPr>
      </w:pPr>
      <w:r>
        <w:t>JvisualVM</w:t>
      </w:r>
    </w:p>
    <w:p w:rsidR="00145F69" w:rsidRDefault="00145F69" w:rsidP="002E6684">
      <w:pPr>
        <w:numPr>
          <w:ilvl w:val="0"/>
          <w:numId w:val="21"/>
        </w:numPr>
      </w:pPr>
      <w:r>
        <w:t>Bouml</w:t>
      </w:r>
      <w:r w:rsidR="001F26AF">
        <w:t xml:space="preserve"> (gratuit / oracle) – outil de lecture d'architecture</w:t>
      </w:r>
    </w:p>
    <w:p w:rsidR="001F26AF" w:rsidRDefault="001F26AF" w:rsidP="002E6684">
      <w:pPr>
        <w:numPr>
          <w:ilvl w:val="0"/>
          <w:numId w:val="21"/>
        </w:numPr>
      </w:pPr>
      <w:r>
        <w:t>Notion de design pattern</w:t>
      </w:r>
      <w:r w:rsidR="00E5095F">
        <w:t xml:space="preserve"> (ex C_DataFactory </w:t>
      </w:r>
      <w:r w:rsidR="00E5095F" w:rsidRPr="00E5095F">
        <w:t>http://fr.wikipedia.org/wiki/Fabrique_%28patron_de_conception%29</w:t>
      </w:r>
      <w:r w:rsidR="00E5095F">
        <w:t>)</w:t>
      </w:r>
    </w:p>
    <w:p w:rsidR="00145F69" w:rsidRDefault="00602832" w:rsidP="002E6684">
      <w:pPr>
        <w:numPr>
          <w:ilvl w:val="0"/>
          <w:numId w:val="21"/>
        </w:numPr>
      </w:pPr>
      <w:r w:rsidRPr="00602832">
        <w:rPr>
          <w:u w:val="single"/>
        </w:rPr>
        <w:t>Structure</w:t>
      </w:r>
      <w:r>
        <w:t xml:space="preserve"> </w:t>
      </w:r>
      <w:r w:rsidR="00145F69">
        <w:t>Fields/constructor/methods/getters and setters</w:t>
      </w:r>
      <w:r w:rsidR="00C66FDF">
        <w:t xml:space="preserve"> (mauvais exemple: C_InspectorCentenal svn642)</w:t>
      </w:r>
    </w:p>
    <w:p w:rsidR="00602832" w:rsidRDefault="00602832" w:rsidP="002E6684">
      <w:pPr>
        <w:numPr>
          <w:ilvl w:val="0"/>
          <w:numId w:val="21"/>
        </w:numPr>
      </w:pPr>
      <w:r>
        <w:t>Eviter les procédures d'une ligne (</w:t>
      </w:r>
      <w:r w:rsidRPr="00602832">
        <w:rPr>
          <w:u w:val="single"/>
        </w:rPr>
        <w:t>encapsulation</w:t>
      </w:r>
      <w:r>
        <w:t>)</w:t>
      </w:r>
    </w:p>
    <w:p w:rsidR="00602832" w:rsidRDefault="00602832" w:rsidP="002E6684">
      <w:pPr>
        <w:numPr>
          <w:ilvl w:val="0"/>
          <w:numId w:val="21"/>
        </w:numPr>
      </w:pPr>
      <w:r>
        <w:t xml:space="preserve">Eviter les noms de variables avec des initiales (profiter du </w:t>
      </w:r>
      <w:r w:rsidRPr="00602832">
        <w:rPr>
          <w:u w:val="single"/>
        </w:rPr>
        <w:t>refactoring</w:t>
      </w:r>
      <w:r>
        <w:t>)</w:t>
      </w:r>
    </w:p>
    <w:p w:rsidR="007616BB" w:rsidRDefault="007616BB" w:rsidP="002E6684">
      <w:pPr>
        <w:numPr>
          <w:ilvl w:val="0"/>
          <w:numId w:val="21"/>
        </w:numPr>
      </w:pPr>
      <w:r>
        <w:t>Fonctionnalités Eclipse: TODO, refactoring</w:t>
      </w:r>
      <w:r w:rsidR="00061752">
        <w:t>, debug</w:t>
      </w:r>
      <w:r w:rsidR="00DA2166">
        <w:t>, systr, syserr</w:t>
      </w:r>
    </w:p>
    <w:p w:rsidR="00DA2166" w:rsidRDefault="00DA2166" w:rsidP="002E6684">
      <w:pPr>
        <w:numPr>
          <w:ilvl w:val="0"/>
          <w:numId w:val="21"/>
        </w:numPr>
      </w:pPr>
      <w:r>
        <w:t>Ne pas laisser des blocs de source  temporaires commentés qui sont rapides à réécrire (pratique propre): pollue le code (perte de temps).</w:t>
      </w:r>
    </w:p>
    <w:p w:rsidR="00061752" w:rsidRDefault="00061752" w:rsidP="002E6684">
      <w:pPr>
        <w:numPr>
          <w:ilvl w:val="0"/>
          <w:numId w:val="21"/>
        </w:numPr>
      </w:pPr>
      <w:r>
        <w:t>Etre fier de ses codes sources / acquérir des réflexes dès le début (idem, apprendre à taper au clavier) / NASA: temps de débugage = 90 x temps de développement -&gt; bénéfice d'une pratique propre (halte au bana bana, vitesse+empressement = cimetière</w:t>
      </w:r>
      <w:r w:rsidR="00CE0917">
        <w:t xml:space="preserve"> -&gt; cultiver un comportement raisonné (zen même en cas de bug)</w:t>
      </w:r>
      <w:r>
        <w:t>)</w:t>
      </w:r>
    </w:p>
    <w:p w:rsidR="00B3282D" w:rsidRDefault="00B3282D" w:rsidP="002E6684">
      <w:pPr>
        <w:numPr>
          <w:ilvl w:val="0"/>
          <w:numId w:val="21"/>
        </w:numPr>
      </w:pPr>
      <w:r>
        <w:t>Taille des procédures (splitter puor distinguer les grandes étapes).</w:t>
      </w:r>
    </w:p>
    <w:p w:rsidR="00761953" w:rsidRDefault="00761953" w:rsidP="007616BB"/>
    <w:p w:rsidR="00761953" w:rsidRDefault="000C2276" w:rsidP="002E6684">
      <w:pPr>
        <w:numPr>
          <w:ilvl w:val="0"/>
          <w:numId w:val="21"/>
        </w:numPr>
      </w:pPr>
      <w:r>
        <w:t xml:space="preserve">Exemples </w:t>
      </w:r>
      <w:r w:rsidR="00761953">
        <w:t xml:space="preserve">à revoir: </w:t>
      </w:r>
    </w:p>
    <w:p w:rsidR="000C2276" w:rsidRDefault="00761953" w:rsidP="002E6684">
      <w:pPr>
        <w:numPr>
          <w:ilvl w:val="0"/>
          <w:numId w:val="21"/>
        </w:numPr>
      </w:pPr>
      <w:r>
        <w:t>C_O</w:t>
      </w:r>
      <w:r w:rsidR="000C2276">
        <w:t>utputDataFile svn637</w:t>
      </w:r>
      <w:r>
        <w:t xml:space="preserve"> ordre des procédures</w:t>
      </w:r>
    </w:p>
    <w:p w:rsidR="0098413E" w:rsidRDefault="0098413E" w:rsidP="002E6684">
      <w:pPr>
        <w:numPr>
          <w:ilvl w:val="0"/>
          <w:numId w:val="21"/>
        </w:numPr>
      </w:pPr>
      <w:r>
        <w:t xml:space="preserve">Parameters-scenario_CENTENAL.xml règles de nommage (refactorings longs à la place de commentaires </w:t>
      </w:r>
    </w:p>
    <w:p w:rsidR="0098413E" w:rsidRDefault="0098413E" w:rsidP="0098413E">
      <w:pPr>
        <w:numPr>
          <w:ilvl w:val="1"/>
          <w:numId w:val="21"/>
        </w:numPr>
      </w:pPr>
      <w:r>
        <w:t>notion de pseudocode</w:t>
      </w:r>
    </w:p>
    <w:p w:rsidR="0098413E" w:rsidRDefault="0098413E" w:rsidP="0098413E"/>
    <w:p w:rsidR="0098413E" w:rsidRDefault="0098413E" w:rsidP="0098413E">
      <w:pPr>
        <w:pStyle w:val="Titre2"/>
      </w:pPr>
      <w:r>
        <w:t>05.2014 1</w:t>
      </w:r>
      <w:r w:rsidRPr="0098413E">
        <w:rPr>
          <w:vertAlign w:val="superscript"/>
        </w:rPr>
        <w:t>er</w:t>
      </w:r>
      <w:r>
        <w:t xml:space="preserve"> essai analyse sensibilité time condenser sur grille simplifiée (carré neuf villes)</w:t>
      </w:r>
    </w:p>
    <w:p w:rsidR="000E3435" w:rsidRDefault="000E3435" w:rsidP="000E3435"/>
    <w:p w:rsidR="0084030C" w:rsidRPr="0084030C" w:rsidRDefault="0084030C" w:rsidP="0084030C">
      <w:pPr>
        <w:numPr>
          <w:ilvl w:val="0"/>
          <w:numId w:val="21"/>
        </w:numPr>
      </w:pPr>
      <w:r>
        <w:t xml:space="preserve">Sans time condensed graine = </w:t>
      </w:r>
      <w:r w:rsidRPr="0084030C">
        <w:t>1122259370</w:t>
      </w:r>
    </w:p>
    <w:p w:rsidR="000E3435" w:rsidRDefault="000E3435" w:rsidP="0084030C">
      <w:pPr>
        <w:numPr>
          <w:ilvl w:val="1"/>
          <w:numId w:val="21"/>
        </w:numPr>
      </w:pPr>
      <w:r>
        <w:t>0: gui</w:t>
      </w:r>
    </w:p>
    <w:p w:rsidR="000E3435" w:rsidRDefault="000E3435" w:rsidP="0084030C">
      <w:pPr>
        <w:numPr>
          <w:ilvl w:val="1"/>
          <w:numId w:val="21"/>
        </w:numPr>
      </w:pPr>
      <w:r>
        <w:t>1: relance au sein du gui</w:t>
      </w:r>
    </w:p>
    <w:p w:rsidR="000E3435" w:rsidRDefault="000E3435" w:rsidP="0084030C">
      <w:pPr>
        <w:numPr>
          <w:ilvl w:val="1"/>
          <w:numId w:val="21"/>
        </w:numPr>
      </w:pPr>
      <w:r>
        <w:t>2: relance du gui</w:t>
      </w:r>
    </w:p>
    <w:p w:rsidR="0084030C" w:rsidRDefault="0084030C" w:rsidP="0084030C">
      <w:pPr>
        <w:numPr>
          <w:ilvl w:val="1"/>
          <w:numId w:val="21"/>
        </w:numPr>
      </w:pPr>
      <w:r>
        <w:t>5-6</w:t>
      </w:r>
      <w:r w:rsidR="000E3435">
        <w:t>: batch</w:t>
      </w:r>
      <w:r w:rsidRPr="0084030C">
        <w:t xml:space="preserve"> </w:t>
      </w:r>
    </w:p>
    <w:p w:rsidR="0084030C" w:rsidRPr="00C34BB9" w:rsidRDefault="0084030C" w:rsidP="0084030C">
      <w:pPr>
        <w:numPr>
          <w:ilvl w:val="0"/>
          <w:numId w:val="21"/>
        </w:numPr>
        <w:rPr>
          <w:lang w:val="en-US"/>
        </w:rPr>
      </w:pPr>
      <w:r w:rsidRPr="00C34BB9">
        <w:rPr>
          <w:lang w:val="en-US"/>
        </w:rPr>
        <w:t>7batch: Sans time condensed graine = 112229370</w:t>
      </w:r>
    </w:p>
    <w:p w:rsidR="0084030C" w:rsidRPr="00C34BB9" w:rsidRDefault="0084030C" w:rsidP="0084030C">
      <w:pPr>
        <w:numPr>
          <w:ilvl w:val="0"/>
          <w:numId w:val="21"/>
        </w:numPr>
        <w:rPr>
          <w:lang w:val="en-US"/>
        </w:rPr>
      </w:pPr>
      <w:r w:rsidRPr="00C34BB9">
        <w:rPr>
          <w:lang w:val="en-US"/>
        </w:rPr>
        <w:t>8batch: Sans time condensed graine = 11229370</w:t>
      </w:r>
    </w:p>
    <w:p w:rsidR="00C76AAD" w:rsidRPr="00C34BB9" w:rsidRDefault="00C76AAD" w:rsidP="0084030C">
      <w:pPr>
        <w:numPr>
          <w:ilvl w:val="0"/>
          <w:numId w:val="21"/>
        </w:numPr>
        <w:rPr>
          <w:lang w:val="en-US"/>
        </w:rPr>
      </w:pPr>
      <w:r w:rsidRPr="00C34BB9">
        <w:rPr>
          <w:lang w:val="en-US"/>
        </w:rPr>
        <w:t xml:space="preserve">9batch: </w:t>
      </w:r>
      <w:r w:rsidR="00E3086C" w:rsidRPr="00C34BB9">
        <w:rPr>
          <w:lang w:val="en-US"/>
        </w:rPr>
        <w:t xml:space="preserve">Sans time condensed graine = </w:t>
      </w:r>
      <w:r w:rsidRPr="00C34BB9">
        <w:rPr>
          <w:lang w:val="en-US"/>
        </w:rPr>
        <w:t>1129370</w:t>
      </w:r>
    </w:p>
    <w:p w:rsidR="00C76AAD" w:rsidRPr="00C34BB9" w:rsidRDefault="00C76AAD" w:rsidP="0084030C">
      <w:pPr>
        <w:numPr>
          <w:ilvl w:val="0"/>
          <w:numId w:val="21"/>
        </w:numPr>
        <w:rPr>
          <w:lang w:val="en-US"/>
        </w:rPr>
      </w:pPr>
      <w:r w:rsidRPr="00C34BB9">
        <w:rPr>
          <w:lang w:val="en-US"/>
        </w:rPr>
        <w:t>10batch:</w:t>
      </w:r>
      <w:r w:rsidR="00E3086C" w:rsidRPr="00C34BB9">
        <w:rPr>
          <w:lang w:val="en-US"/>
        </w:rPr>
        <w:t xml:space="preserve"> Sans time condensed graine = 112370</w:t>
      </w:r>
    </w:p>
    <w:p w:rsidR="00E709CC" w:rsidRDefault="00E709CC" w:rsidP="00E709CC">
      <w:pPr>
        <w:pStyle w:val="Titre2"/>
      </w:pPr>
      <w:r>
        <w:t xml:space="preserve">30.05.2014 Pb déploiement CI sur devinfotron: </w:t>
      </w:r>
    </w:p>
    <w:p w:rsidR="000E3435" w:rsidRDefault="00E709CC" w:rsidP="000E3435">
      <w:r>
        <w:t>ne trouve pas les champs de la base (majuscules comptent ? export par défaut pas ok ?</w:t>
      </w:r>
    </w:p>
    <w:p w:rsidR="006E42A7" w:rsidRDefault="006E42A7" w:rsidP="000E3435">
      <w:r>
        <w:t>bandia ok, problème de noms de table en minuscules pour masto.</w:t>
      </w:r>
    </w:p>
    <w:p w:rsidR="006E42A7" w:rsidRDefault="006E42A7" w:rsidP="000E3435">
      <w:r>
        <w:t>Refaire le déploiement à zéro.</w:t>
      </w:r>
    </w:p>
    <w:p w:rsidR="00892571" w:rsidRDefault="00892571" w:rsidP="000E3435"/>
    <w:p w:rsidR="00892571" w:rsidRDefault="00892571" w:rsidP="00892571">
      <w:pPr>
        <w:pStyle w:val="Titre2"/>
      </w:pPr>
      <w:r>
        <w:t>02.06.14 CI à faire:</w:t>
      </w:r>
    </w:p>
    <w:p w:rsidR="00892571" w:rsidRDefault="00756258" w:rsidP="00892571">
      <w:pPr>
        <w:numPr>
          <w:ilvl w:val="0"/>
          <w:numId w:val="22"/>
        </w:numPr>
      </w:pPr>
      <w:r>
        <w:t xml:space="preserve">OK </w:t>
      </w:r>
      <w:r w:rsidR="00892571">
        <w:t>Exporter les bases sql depuis winamp</w:t>
      </w:r>
    </w:p>
    <w:p w:rsidR="00892571" w:rsidRDefault="00756258" w:rsidP="00892571">
      <w:pPr>
        <w:numPr>
          <w:ilvl w:val="0"/>
          <w:numId w:val="22"/>
        </w:numPr>
      </w:pPr>
      <w:r>
        <w:t xml:space="preserve">OK </w:t>
      </w:r>
      <w:r w:rsidR="00892571">
        <w:t>Importer en localhost</w:t>
      </w:r>
    </w:p>
    <w:p w:rsidR="00892571" w:rsidRDefault="00756258" w:rsidP="00892571">
      <w:pPr>
        <w:numPr>
          <w:ilvl w:val="0"/>
          <w:numId w:val="22"/>
        </w:numPr>
      </w:pPr>
      <w:r>
        <w:lastRenderedPageBreak/>
        <w:t xml:space="preserve">OK </w:t>
      </w:r>
      <w:r w:rsidR="00892571">
        <w:t>Importer en serveur unix</w:t>
      </w:r>
    </w:p>
    <w:p w:rsidR="00756258" w:rsidRDefault="00756258" w:rsidP="00756258">
      <w:pPr>
        <w:numPr>
          <w:ilvl w:val="0"/>
          <w:numId w:val="22"/>
        </w:numPr>
      </w:pPr>
      <w:r>
        <w:t xml:space="preserve">OK </w:t>
      </w:r>
      <w:r w:rsidR="00892571">
        <w:t>Changer le Web-Inf de Bandia</w:t>
      </w:r>
    </w:p>
    <w:p w:rsidR="00D92006" w:rsidRDefault="00D92006" w:rsidP="00D92006">
      <w:pPr>
        <w:pStyle w:val="Titre2"/>
      </w:pPr>
      <w:r>
        <w:t>03.06.2014 SimMasto stats</w:t>
      </w:r>
    </w:p>
    <w:p w:rsidR="00D92006" w:rsidRDefault="00D92006" w:rsidP="00D92006"/>
    <w:p w:rsidR="00D92006" w:rsidRDefault="00D92006" w:rsidP="00D92006">
      <w:r>
        <w:t xml:space="preserve">116 classes </w:t>
      </w:r>
    </w:p>
    <w:p w:rsidR="00D92006" w:rsidRDefault="00D92006" w:rsidP="00D92006">
      <w:r>
        <w:t xml:space="preserve">437 attributes </w:t>
      </w:r>
    </w:p>
    <w:p w:rsidR="00D92006" w:rsidRDefault="00D92006" w:rsidP="00D92006">
      <w:r>
        <w:t xml:space="preserve">220 relations </w:t>
      </w:r>
    </w:p>
    <w:p w:rsidR="00756258" w:rsidRDefault="00D92006" w:rsidP="00756258">
      <w:r>
        <w:t>932 operations</w:t>
      </w:r>
    </w:p>
    <w:p w:rsidR="009D7579" w:rsidRDefault="009D7579" w:rsidP="00756258">
      <w:r>
        <w:t>Taille protocolCentenal: 518 lignes</w:t>
      </w:r>
    </w:p>
    <w:p w:rsidR="009D7579" w:rsidRDefault="009D7579" w:rsidP="00756258">
      <w:r>
        <w:t>Taille RasterManager: 690 lignes</w:t>
      </w:r>
    </w:p>
    <w:p w:rsidR="00A31224" w:rsidRDefault="00A31224" w:rsidP="00A31224"/>
    <w:p w:rsidR="00756258" w:rsidRDefault="00756258" w:rsidP="00756258">
      <w:pPr>
        <w:pStyle w:val="Titre2"/>
      </w:pPr>
      <w:r>
        <w:t>02.06.14 CI à faire:</w:t>
      </w:r>
    </w:p>
    <w:p w:rsidR="00DB62EE" w:rsidRDefault="004C4374" w:rsidP="00DB62EE">
      <w:pPr>
        <w:numPr>
          <w:ilvl w:val="0"/>
          <w:numId w:val="22"/>
        </w:numPr>
      </w:pPr>
      <w:r>
        <w:t xml:space="preserve">OK </w:t>
      </w:r>
      <w:r w:rsidR="00756258">
        <w:t>Enlever les print dans l'exécution</w:t>
      </w:r>
    </w:p>
    <w:p w:rsidR="00756258" w:rsidRDefault="005F32B4" w:rsidP="00756258">
      <w:pPr>
        <w:numPr>
          <w:ilvl w:val="0"/>
          <w:numId w:val="22"/>
        </w:numPr>
      </w:pPr>
      <w:r>
        <w:t xml:space="preserve">OK </w:t>
      </w:r>
      <w:r w:rsidR="00756258">
        <w:t>Copier les dossiers bandia et masto ok dans le dossier de déploiement</w:t>
      </w:r>
    </w:p>
    <w:p w:rsidR="00DB62EE" w:rsidRDefault="005F32B4" w:rsidP="00756258">
      <w:pPr>
        <w:numPr>
          <w:ilvl w:val="0"/>
          <w:numId w:val="22"/>
        </w:numPr>
      </w:pPr>
      <w:r>
        <w:t xml:space="preserve">OK </w:t>
      </w:r>
      <w:r w:rsidR="00DB62EE">
        <w:t>Supprimer les tag frontpage</w:t>
      </w:r>
    </w:p>
    <w:p w:rsidR="00756258" w:rsidRDefault="005F32B4" w:rsidP="00756258">
      <w:pPr>
        <w:numPr>
          <w:ilvl w:val="0"/>
          <w:numId w:val="22"/>
        </w:numPr>
      </w:pPr>
      <w:r>
        <w:t xml:space="preserve">OK </w:t>
      </w:r>
      <w:r w:rsidR="00756258">
        <w:t>Supprimer toutes les applications de CentOs</w:t>
      </w:r>
    </w:p>
    <w:p w:rsidR="00756258" w:rsidRDefault="005F32B4" w:rsidP="00756258">
      <w:pPr>
        <w:numPr>
          <w:ilvl w:val="0"/>
          <w:numId w:val="22"/>
        </w:numPr>
      </w:pPr>
      <w:r>
        <w:t xml:space="preserve">OK </w:t>
      </w:r>
      <w:r w:rsidR="00756258">
        <w:t>Effectuer la procédure de déploiement</w:t>
      </w:r>
    </w:p>
    <w:p w:rsidR="00756258" w:rsidRDefault="00756258" w:rsidP="00756258"/>
    <w:p w:rsidR="00756258" w:rsidRDefault="00756258" w:rsidP="00756258"/>
    <w:p w:rsidR="00D92006" w:rsidRDefault="00FA5711" w:rsidP="00D92006">
      <w:r>
        <w:t>Project clean + build</w:t>
      </w:r>
    </w:p>
    <w:p w:rsidR="00FA5711" w:rsidRDefault="00FA5711" w:rsidP="00D92006">
      <w:r>
        <w:t>Enlever le répertoire CI dans webapps (-&gt; tomcat supprime l'appli)</w:t>
      </w:r>
    </w:p>
    <w:p w:rsidR="00FA5711" w:rsidRDefault="00FA5711" w:rsidP="00D92006">
      <w:r>
        <w:t>Project export war file –W nom = CI</w:t>
      </w:r>
    </w:p>
    <w:p w:rsidR="00FA5711" w:rsidRDefault="00FA5711" w:rsidP="00D92006">
      <w:r>
        <w:t>Copier WEB-INF de CI dans les applications de webapps à upgrader (masto, bandia)</w:t>
      </w:r>
    </w:p>
    <w:p w:rsidR="00FA5711" w:rsidRDefault="00FA5711" w:rsidP="00D92006">
      <w:r>
        <w:t>Remettre parametre.xml et les xsl dans les bons répertoires de WEB-INF</w:t>
      </w:r>
    </w:p>
    <w:p w:rsidR="00FA5711" w:rsidRDefault="00FA5711" w:rsidP="00D92006">
      <w:r>
        <w:t>Relancer tomcat</w:t>
      </w:r>
    </w:p>
    <w:p w:rsidR="00FA5711" w:rsidRDefault="00FA5711" w:rsidP="00D92006">
      <w:r>
        <w:t>Test</w:t>
      </w:r>
    </w:p>
    <w:p w:rsidR="00FA5711" w:rsidRDefault="00FA5711" w:rsidP="00D92006"/>
    <w:p w:rsidR="009D7579" w:rsidRDefault="009D7579" w:rsidP="009D7579">
      <w:pPr>
        <w:pStyle w:val="Titre2"/>
      </w:pPr>
      <w:r>
        <w:t>04.06.2014  deploiement CI Afaire</w:t>
      </w:r>
    </w:p>
    <w:p w:rsidR="00FA5711" w:rsidRDefault="004C4374" w:rsidP="009D7579">
      <w:pPr>
        <w:numPr>
          <w:ilvl w:val="0"/>
          <w:numId w:val="23"/>
        </w:numPr>
      </w:pPr>
      <w:r>
        <w:t xml:space="preserve">OK </w:t>
      </w:r>
      <w:r w:rsidR="009D7579">
        <w:t>Manque des répertoires dans les sites statiques</w:t>
      </w:r>
    </w:p>
    <w:p w:rsidR="004C4374" w:rsidRDefault="005F32B4" w:rsidP="009D7579">
      <w:pPr>
        <w:numPr>
          <w:ilvl w:val="0"/>
          <w:numId w:val="23"/>
        </w:numPr>
      </w:pPr>
      <w:r>
        <w:t xml:space="preserve">OK </w:t>
      </w:r>
      <w:r w:rsidR="004C4374">
        <w:t>Refactorer le static masto</w:t>
      </w:r>
    </w:p>
    <w:p w:rsidR="004C4374" w:rsidRDefault="004C4374" w:rsidP="00146E3B"/>
    <w:p w:rsidR="00146E3B" w:rsidRDefault="00146E3B" w:rsidP="00146E3B">
      <w:r>
        <w:t xml:space="preserve">Dans page modèle: liens vers site bandia = </w:t>
      </w:r>
      <w:hyperlink r:id="rId48" w:history="1">
        <w:r w:rsidRPr="005F121A">
          <w:rPr>
            <w:rStyle w:val="Lienhypertexte"/>
          </w:rPr>
          <w:t>http://www.mpl.ird.fr/ci/bandia/index.htm</w:t>
        </w:r>
      </w:hyperlink>
      <w:r>
        <w:t xml:space="preserve"> à corriger (partout) quand</w:t>
      </w:r>
      <w:r w:rsidR="004C73C5">
        <w:t xml:space="preserve"> </w:t>
      </w:r>
      <w:r>
        <w:t>le site définitif sera fixé.</w:t>
      </w:r>
    </w:p>
    <w:p w:rsidR="0029430A" w:rsidRDefault="0029430A" w:rsidP="00146E3B"/>
    <w:p w:rsidR="0029430A" w:rsidRDefault="0029430A" w:rsidP="0029430A">
      <w:pPr>
        <w:pStyle w:val="Titre2"/>
      </w:pPr>
      <w:r>
        <w:t>10.06.2014 procédure déploiement CI</w:t>
      </w:r>
    </w:p>
    <w:p w:rsidR="0029430A" w:rsidRDefault="0029430A" w:rsidP="0029430A">
      <w:pPr>
        <w:numPr>
          <w:ilvl w:val="0"/>
          <w:numId w:val="24"/>
        </w:numPr>
      </w:pPr>
      <w:r>
        <w:t>Exporter les bases mysql depuis le phpmyadmin local</w:t>
      </w:r>
    </w:p>
    <w:p w:rsidR="0029430A" w:rsidRDefault="0029430A" w:rsidP="0029430A">
      <w:pPr>
        <w:numPr>
          <w:ilvl w:val="0"/>
          <w:numId w:val="24"/>
        </w:numPr>
      </w:pPr>
      <w:r>
        <w:t>Mettre le fichier dans le site correspondant dossier _private avec date</w:t>
      </w:r>
    </w:p>
    <w:p w:rsidR="0029430A" w:rsidRDefault="0029430A" w:rsidP="0029430A">
      <w:pPr>
        <w:numPr>
          <w:ilvl w:val="0"/>
          <w:numId w:val="24"/>
        </w:numPr>
      </w:pPr>
      <w:r>
        <w:t>Tester le site en localhost</w:t>
      </w:r>
    </w:p>
    <w:p w:rsidR="0029430A" w:rsidRDefault="0029430A" w:rsidP="0029430A">
      <w:pPr>
        <w:numPr>
          <w:ilvl w:val="1"/>
          <w:numId w:val="24"/>
        </w:numPr>
      </w:pPr>
      <w:r>
        <w:t>supprimer les tables sql</w:t>
      </w:r>
    </w:p>
    <w:p w:rsidR="0029430A" w:rsidRDefault="0029430A" w:rsidP="0029430A">
      <w:pPr>
        <w:numPr>
          <w:ilvl w:val="1"/>
          <w:numId w:val="24"/>
        </w:numPr>
      </w:pPr>
      <w:r>
        <w:t>recharger les tables sql</w:t>
      </w:r>
    </w:p>
    <w:p w:rsidR="0029430A" w:rsidRDefault="0029430A" w:rsidP="0029430A">
      <w:pPr>
        <w:numPr>
          <w:ilvl w:val="0"/>
          <w:numId w:val="24"/>
        </w:numPr>
      </w:pPr>
      <w:r>
        <w:t>Copier le site dans déploiementCI.jlf (</w:t>
      </w:r>
      <w:hyperlink r:id="rId49" w:history="1">
        <w:r w:rsidRPr="0029430A">
          <w:rPr>
            <w:rStyle w:val="Lienhypertexte"/>
          </w:rPr>
          <w:t>C:\Users</w:t>
        </w:r>
        <w:r w:rsidRPr="0029430A">
          <w:rPr>
            <w:rStyle w:val="Lienhypertexte"/>
          </w:rPr>
          <w:t>\</w:t>
        </w:r>
        <w:r w:rsidRPr="0029430A">
          <w:rPr>
            <w:rStyle w:val="Lienhypertexte"/>
          </w:rPr>
          <w:t>jlefur\Documents\20140326-distribution\201405</w:t>
        </w:r>
        <w:r w:rsidRPr="0029430A">
          <w:rPr>
            <w:rStyle w:val="Lienhypertexte"/>
          </w:rPr>
          <w:t>3</w:t>
        </w:r>
        <w:r w:rsidRPr="0029430A">
          <w:rPr>
            <w:rStyle w:val="Lienhypertexte"/>
          </w:rPr>
          <w:t>0-DeploiementCI.jlf</w:t>
        </w:r>
      </w:hyperlink>
      <w:r>
        <w:t>)</w:t>
      </w:r>
    </w:p>
    <w:p w:rsidR="0029430A" w:rsidRDefault="0029430A" w:rsidP="0029430A">
      <w:pPr>
        <w:numPr>
          <w:ilvl w:val="0"/>
          <w:numId w:val="24"/>
        </w:numPr>
      </w:pPr>
      <w:r>
        <w:t>supprimer les _vt* frontPage</w:t>
      </w:r>
    </w:p>
    <w:p w:rsidR="0064141E" w:rsidRDefault="0064141E" w:rsidP="0029430A">
      <w:pPr>
        <w:numPr>
          <w:ilvl w:val="0"/>
          <w:numId w:val="24"/>
        </w:numPr>
      </w:pPr>
      <w:r>
        <w:t>copier les bases sql depuis _private vers la racine de déploiementCI.jlf</w:t>
      </w:r>
      <w:r w:rsidR="00FE2396">
        <w:t xml:space="preserve"> (enlever les dates).</w:t>
      </w:r>
    </w:p>
    <w:p w:rsidR="00FE2396" w:rsidRDefault="00FE2396" w:rsidP="0029430A">
      <w:pPr>
        <w:numPr>
          <w:ilvl w:val="0"/>
          <w:numId w:val="24"/>
        </w:numPr>
      </w:pPr>
      <w:r>
        <w:lastRenderedPageBreak/>
        <w:t>upload du déploiement vers le serveur CentOS</w:t>
      </w:r>
    </w:p>
    <w:p w:rsidR="00806CE8" w:rsidRDefault="00806CE8" w:rsidP="0029430A">
      <w:pPr>
        <w:numPr>
          <w:ilvl w:val="0"/>
          <w:numId w:val="24"/>
        </w:numPr>
      </w:pPr>
      <w:r>
        <w:t>remplacer tout ou partie du site dans webapps</w:t>
      </w:r>
    </w:p>
    <w:p w:rsidR="004A678F" w:rsidRDefault="004A678F" w:rsidP="004A678F">
      <w:pPr>
        <w:numPr>
          <w:ilvl w:val="0"/>
          <w:numId w:val="24"/>
        </w:numPr>
      </w:pPr>
      <w:r>
        <w:t>Tester le site en mode serveur</w:t>
      </w:r>
    </w:p>
    <w:p w:rsidR="004A678F" w:rsidRDefault="004A678F" w:rsidP="004A678F">
      <w:pPr>
        <w:numPr>
          <w:ilvl w:val="1"/>
          <w:numId w:val="24"/>
        </w:numPr>
      </w:pPr>
      <w:r>
        <w:t>supprimer les tables sql</w:t>
      </w:r>
    </w:p>
    <w:p w:rsidR="004A678F" w:rsidRDefault="004A678F" w:rsidP="004A678F">
      <w:pPr>
        <w:numPr>
          <w:ilvl w:val="1"/>
          <w:numId w:val="24"/>
        </w:numPr>
      </w:pPr>
      <w:r>
        <w:t>recharger les tables sql</w:t>
      </w:r>
    </w:p>
    <w:p w:rsidR="00806CE8" w:rsidRDefault="00806CE8" w:rsidP="0029430A">
      <w:pPr>
        <w:numPr>
          <w:ilvl w:val="0"/>
          <w:numId w:val="24"/>
        </w:numPr>
      </w:pPr>
    </w:p>
    <w:p w:rsidR="006F6978" w:rsidRDefault="006F6978" w:rsidP="006F6978">
      <w:pPr>
        <w:pStyle w:val="Titre2"/>
      </w:pPr>
      <w:r>
        <w:t>11.06.2014 CI à faire</w:t>
      </w:r>
    </w:p>
    <w:p w:rsidR="006F6978" w:rsidRDefault="00DF5980" w:rsidP="006F6978">
      <w:pPr>
        <w:numPr>
          <w:ilvl w:val="0"/>
          <w:numId w:val="23"/>
        </w:numPr>
      </w:pPr>
      <w:r>
        <w:t xml:space="preserve">OK </w:t>
      </w:r>
      <w:r w:rsidR="006F6978">
        <w:t>revoir les liens en bas dans les xsl</w:t>
      </w:r>
    </w:p>
    <w:p w:rsidR="00A47CCD" w:rsidRDefault="00A47CCD" w:rsidP="006F6978">
      <w:pPr>
        <w:numPr>
          <w:ilvl w:val="0"/>
          <w:numId w:val="23"/>
        </w:numPr>
      </w:pPr>
      <w:r>
        <w:t>bandia: retour vers SimMasto ne marche pas</w:t>
      </w:r>
    </w:p>
    <w:p w:rsidR="00391408" w:rsidRDefault="00421E5B" w:rsidP="006F6978">
      <w:pPr>
        <w:numPr>
          <w:ilvl w:val="0"/>
          <w:numId w:val="23"/>
        </w:numPr>
      </w:pPr>
      <w:r>
        <w:t>mettre au propre les switches de version de parametres.xml</w:t>
      </w:r>
    </w:p>
    <w:p w:rsidR="00421E5B" w:rsidRDefault="005F32B4" w:rsidP="006F6978">
      <w:pPr>
        <w:numPr>
          <w:ilvl w:val="0"/>
          <w:numId w:val="23"/>
        </w:numPr>
      </w:pPr>
      <w:r>
        <w:t xml:space="preserve">OK </w:t>
      </w:r>
      <w:r w:rsidR="00421E5B">
        <w:t>contributing authors: clic sur un lien ouvre sur un nouvel onglet</w:t>
      </w:r>
    </w:p>
    <w:p w:rsidR="00A47CCD" w:rsidRDefault="00A47CCD" w:rsidP="00391408"/>
    <w:p w:rsidR="00391408" w:rsidRPr="00391408" w:rsidRDefault="00391408" w:rsidP="00391408">
      <w:pPr>
        <w:pStyle w:val="Titre2"/>
      </w:pPr>
      <w:r w:rsidRPr="00391408">
        <w:t>exemple de .bashrc:</w:t>
      </w:r>
    </w:p>
    <w:p w:rsidR="00391408" w:rsidRPr="00A92C0E" w:rsidRDefault="00391408" w:rsidP="0039140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 .bashrc</w:t>
      </w:r>
    </w:p>
    <w:p w:rsidR="00391408" w:rsidRPr="00A92C0E" w:rsidRDefault="00391408" w:rsidP="0039140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p>
    <w:p w:rsidR="00391408" w:rsidRPr="00A92C0E" w:rsidRDefault="00391408" w:rsidP="0039140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 Source global definitions</w:t>
      </w:r>
    </w:p>
    <w:p w:rsidR="00391408" w:rsidRPr="00A92C0E" w:rsidRDefault="00391408" w:rsidP="0039140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if [ -f /etc/bashrc ]; then</w:t>
      </w:r>
    </w:p>
    <w:p w:rsidR="00391408" w:rsidRPr="00A92C0E" w:rsidRDefault="00391408" w:rsidP="0039140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ab/>
        <w:t>. /etc/bashrc</w:t>
      </w:r>
    </w:p>
    <w:p w:rsidR="00391408" w:rsidRPr="00A92C0E" w:rsidRDefault="00391408" w:rsidP="0039140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fi</w:t>
      </w:r>
    </w:p>
    <w:p w:rsidR="00391408" w:rsidRPr="00A92C0E" w:rsidRDefault="00391408" w:rsidP="0039140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p>
    <w:p w:rsidR="00391408" w:rsidRPr="00C34BB9" w:rsidRDefault="00391408" w:rsidP="0039140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val="en-US" w:bidi="kn"/>
        </w:rPr>
      </w:pPr>
      <w:r w:rsidRPr="00C34BB9">
        <w:rPr>
          <w:rFonts w:ascii="Courier New" w:hAnsi="Courier New" w:cs="Courier New"/>
          <w:sz w:val="18"/>
          <w:szCs w:val="18"/>
          <w:lang w:val="en-US" w:bidi="kn"/>
        </w:rPr>
        <w:t># User specific aliases and functions</w:t>
      </w:r>
    </w:p>
    <w:p w:rsidR="00391408" w:rsidRPr="00A92C0E" w:rsidRDefault="00391408" w:rsidP="0039140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val="en-US" w:bidi="kn"/>
        </w:rPr>
      </w:pPr>
      <w:r w:rsidRPr="00A92C0E">
        <w:rPr>
          <w:rFonts w:ascii="Courier New" w:hAnsi="Courier New" w:cs="Courier New"/>
          <w:sz w:val="18"/>
          <w:szCs w:val="18"/>
          <w:lang w:val="en-US" w:bidi="kn"/>
        </w:rPr>
        <w:t>alias hh="history 40"</w:t>
      </w:r>
    </w:p>
    <w:p w:rsidR="00C34BB9" w:rsidRPr="00A31224" w:rsidRDefault="00391408" w:rsidP="00A3122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Pr>
          <w:rFonts w:ascii="Courier New" w:hAnsi="Courier New" w:cs="Courier New"/>
          <w:sz w:val="18"/>
          <w:szCs w:val="18"/>
          <w:lang w:bidi="kn"/>
        </w:rPr>
        <w:t>eval "`dircolors .dircolors`"</w:t>
      </w:r>
    </w:p>
    <w:p w:rsidR="00C34BB9" w:rsidRPr="00A31224" w:rsidRDefault="00C34BB9" w:rsidP="00A31224">
      <w:pPr>
        <w:pStyle w:val="Titre2"/>
      </w:pPr>
      <w:r w:rsidRPr="00A31224">
        <w:t>14.06.2014</w:t>
      </w:r>
    </w:p>
    <w:p w:rsidR="00C34BB9" w:rsidRPr="00A92C0E" w:rsidRDefault="00C34BB9" w:rsidP="00391408">
      <w:hyperlink r:id="rId50" w:history="1">
        <w:r w:rsidRPr="00A92C0E">
          <w:rPr>
            <w:rStyle w:val="Lienhypertexte"/>
          </w:rPr>
          <w:t>http://www.nasa.gov/centers/ames/research/exploringtheuniverse/exploringtheuniverse-computercheck.html</w:t>
        </w:r>
      </w:hyperlink>
      <w:r w:rsidRPr="00A92C0E">
        <w:t xml:space="preserve"> :</w:t>
      </w:r>
    </w:p>
    <w:p w:rsidR="00391408" w:rsidRDefault="00C34BB9" w:rsidP="00391408">
      <w:pPr>
        <w:rPr>
          <w:lang w:val="en-US"/>
        </w:rPr>
      </w:pPr>
      <w:r w:rsidRPr="00C34BB9">
        <w:rPr>
          <w:lang w:val="en-US"/>
        </w:rPr>
        <w:t xml:space="preserve">NASA's large systems with real-time decision capability are difficult to develop and validate because the </w:t>
      </w:r>
      <w:r w:rsidRPr="00C34BB9">
        <w:rPr>
          <w:u w:val="single"/>
          <w:lang w:val="en-US"/>
        </w:rPr>
        <w:t>possibilities for outcomes are so vast</w:t>
      </w:r>
      <w:r w:rsidRPr="00C34BB9">
        <w:rPr>
          <w:lang w:val="en-US"/>
        </w:rPr>
        <w:t>.</w:t>
      </w:r>
    </w:p>
    <w:p w:rsidR="00A31224" w:rsidRDefault="00A31224" w:rsidP="00391408">
      <w:pPr>
        <w:rPr>
          <w:lang w:val="en-US"/>
        </w:rPr>
      </w:pPr>
    </w:p>
    <w:p w:rsidR="00A31224" w:rsidRDefault="00A31224" w:rsidP="00A31224">
      <w:pPr>
        <w:pStyle w:val="Titre2"/>
      </w:pPr>
      <w:r>
        <w:t>14.06.2014 SimMasto stats</w:t>
      </w:r>
    </w:p>
    <w:p w:rsidR="00A31224" w:rsidRDefault="00A31224" w:rsidP="00A31224">
      <w:r>
        <w:t xml:space="preserve">118 classes </w:t>
      </w:r>
    </w:p>
    <w:p w:rsidR="00A31224" w:rsidRDefault="00A31224" w:rsidP="00A31224">
      <w:r>
        <w:t xml:space="preserve">451 attributes </w:t>
      </w:r>
    </w:p>
    <w:p w:rsidR="00A31224" w:rsidRDefault="00A31224" w:rsidP="00A31224">
      <w:r>
        <w:t xml:space="preserve">221 relations </w:t>
      </w:r>
    </w:p>
    <w:p w:rsidR="00A31224" w:rsidRDefault="00A31224" w:rsidP="00A31224">
      <w:r>
        <w:t>933 operations</w:t>
      </w:r>
    </w:p>
    <w:p w:rsidR="00A31224" w:rsidRPr="00A92C0E" w:rsidRDefault="00A31224" w:rsidP="00391408"/>
    <w:p w:rsidR="00C87C50" w:rsidRPr="00A92C0E" w:rsidRDefault="009C798F" w:rsidP="00391408">
      <w:r w:rsidRPr="00A92C0E">
        <w:t xml:space="preserve">MOPA: </w:t>
      </w:r>
    </w:p>
    <w:p w:rsidR="00C87C50" w:rsidRPr="00A92C0E" w:rsidRDefault="00C87C50" w:rsidP="00391408">
      <w:r w:rsidRPr="00A92C0E">
        <w:t>21 classes</w:t>
      </w:r>
    </w:p>
    <w:p w:rsidR="00C87C50" w:rsidRPr="00A92C0E" w:rsidRDefault="00C87C50" w:rsidP="00391408">
      <w:r w:rsidRPr="00A92C0E">
        <w:t>Xx Attributs</w:t>
      </w:r>
    </w:p>
    <w:p w:rsidR="00C87C50" w:rsidRPr="00A92C0E" w:rsidRDefault="00C87C50" w:rsidP="00391408">
      <w:r w:rsidRPr="00A92C0E">
        <w:t>Xx Relations</w:t>
      </w:r>
    </w:p>
    <w:p w:rsidR="009C798F" w:rsidRPr="00A92C0E" w:rsidRDefault="009C798F" w:rsidP="00391408">
      <w:r w:rsidRPr="00A92C0E">
        <w:t xml:space="preserve">139 </w:t>
      </w:r>
      <w:r w:rsidR="00C87C50" w:rsidRPr="00A92C0E">
        <w:t>operations (méthodes)</w:t>
      </w:r>
    </w:p>
    <w:p w:rsidR="00C87C50" w:rsidRPr="00A92C0E" w:rsidRDefault="00C87C50" w:rsidP="00391408"/>
    <w:p w:rsidR="009C798F" w:rsidRPr="005F32B4" w:rsidRDefault="005F32B4" w:rsidP="005F32B4">
      <w:pPr>
        <w:pStyle w:val="Titre2"/>
      </w:pPr>
      <w:r w:rsidRPr="005F32B4">
        <w:t>19.06.2014 CI Afaire</w:t>
      </w:r>
    </w:p>
    <w:p w:rsidR="005F32B4" w:rsidRPr="00A92C0E" w:rsidRDefault="005F32B4" w:rsidP="00391408">
      <w:pPr>
        <w:numPr>
          <w:ilvl w:val="0"/>
          <w:numId w:val="23"/>
        </w:numPr>
      </w:pPr>
      <w:r w:rsidRPr="005F32B4">
        <w:t>Bandia</w:t>
      </w:r>
      <w:r w:rsidRPr="00A92C0E">
        <w:t>: suggestion peut être égale à l'informations en cours</w:t>
      </w:r>
    </w:p>
    <w:p w:rsidR="005F32B4" w:rsidRDefault="005F32B4" w:rsidP="00391408">
      <w:pPr>
        <w:numPr>
          <w:ilvl w:val="0"/>
          <w:numId w:val="23"/>
        </w:numPr>
        <w:rPr>
          <w:lang w:val="en-US"/>
        </w:rPr>
      </w:pPr>
      <w:r>
        <w:rPr>
          <w:lang w:val="en-US"/>
        </w:rPr>
        <w:t>WaveMaker</w:t>
      </w:r>
    </w:p>
    <w:p w:rsidR="005D3079" w:rsidRDefault="005D3079" w:rsidP="005D3079">
      <w:pPr>
        <w:rPr>
          <w:lang w:val="en-US"/>
        </w:rPr>
      </w:pPr>
    </w:p>
    <w:p w:rsidR="007E359B" w:rsidRDefault="005D3079" w:rsidP="005D3079">
      <w:pPr>
        <w:pStyle w:val="Titre2"/>
      </w:pPr>
      <w:r w:rsidRPr="005D3079">
        <w:lastRenderedPageBreak/>
        <w:t>GANDI</w:t>
      </w:r>
    </w:p>
    <w:p w:rsidR="007E359B" w:rsidRDefault="005D3079" w:rsidP="007E359B">
      <w:r w:rsidRPr="005D3079">
        <w:t xml:space="preserve">: </w:t>
      </w:r>
      <w:r w:rsidR="007E359B">
        <w:t>se loger sur Wifi – Campus sinon ça ne marche pas</w:t>
      </w:r>
    </w:p>
    <w:p w:rsidR="005D3079" w:rsidRPr="005D3079" w:rsidRDefault="005D3079" w:rsidP="007E359B">
      <w:r w:rsidRPr="005D3079">
        <w:t>JLF75-GANDI</w:t>
      </w:r>
      <w:r>
        <w:t xml:space="preserve"> / g...6</w:t>
      </w:r>
    </w:p>
    <w:p w:rsidR="005D3079" w:rsidRPr="00A92C0E" w:rsidRDefault="005D3079" w:rsidP="007E359B"/>
    <w:p w:rsidR="00D64E86" w:rsidRPr="00C36FBD" w:rsidRDefault="00C36FBD" w:rsidP="00C36FBD">
      <w:pPr>
        <w:pStyle w:val="Titre2"/>
      </w:pPr>
      <w:r w:rsidRPr="00C36FBD">
        <w:t>pseudoCode de C_Rodent.step – svn 507</w:t>
      </w:r>
    </w:p>
    <w:p w:rsidR="00C36FBD" w:rsidRPr="00A92C0E" w:rsidRDefault="00C36FBD" w:rsidP="00E727F0">
      <w:pPr>
        <w:spacing w:after="80"/>
      </w:pPr>
      <w:r w:rsidRPr="00A92C0E">
        <w:t>SI scénario fossorial</w:t>
      </w:r>
    </w:p>
    <w:p w:rsidR="00D64E86" w:rsidRPr="00A92C0E" w:rsidRDefault="00D64E86" w:rsidP="00E727F0">
      <w:pPr>
        <w:spacing w:after="80"/>
        <w:ind w:left="708"/>
      </w:pPr>
      <w:r w:rsidRPr="00A92C0E">
        <w:t>En saison de reproduction</w:t>
      </w:r>
    </w:p>
    <w:p w:rsidR="00D64E86" w:rsidRDefault="00D64E86" w:rsidP="00E727F0">
      <w:pPr>
        <w:spacing w:after="80"/>
        <w:ind w:left="1416"/>
        <w:rPr>
          <w:lang w:val="en-US"/>
        </w:rPr>
      </w:pPr>
      <w:r>
        <w:rPr>
          <w:lang w:val="en-US"/>
        </w:rPr>
        <w:t xml:space="preserve">Des prématures dispersent: </w:t>
      </w:r>
    </w:p>
    <w:p w:rsidR="00D64E86" w:rsidRPr="00A92C0E" w:rsidRDefault="00D64E86" w:rsidP="00E727F0">
      <w:pPr>
        <w:numPr>
          <w:ilvl w:val="0"/>
          <w:numId w:val="25"/>
        </w:numPr>
        <w:spacing w:after="80"/>
      </w:pPr>
      <w:r w:rsidRPr="00A92C0E">
        <w:t>Dans les terriers, mâles et femelles en surnombre sortent des terriers</w:t>
      </w:r>
    </w:p>
    <w:p w:rsidR="00D64E86" w:rsidRPr="00A92C0E" w:rsidRDefault="00D64E86" w:rsidP="00E727F0">
      <w:pPr>
        <w:numPr>
          <w:ilvl w:val="0"/>
          <w:numId w:val="25"/>
        </w:numPr>
        <w:spacing w:after="80"/>
      </w:pPr>
      <w:r w:rsidRPr="00A92C0E">
        <w:t>En dehors, s'ils</w:t>
      </w:r>
      <w:r w:rsidR="00C36FBD" w:rsidRPr="00A92C0E">
        <w:t xml:space="preserve"> </w:t>
      </w:r>
      <w:r w:rsidRPr="00A92C0E">
        <w:t>ne se dirigent pas déjà vers un terrier, les mâles choisissent et se déplacent vers une destination</w:t>
      </w:r>
      <w:r w:rsidR="00C36FBD" w:rsidRPr="00A92C0E">
        <w:t xml:space="preserve"> + action(/déplacement "concret")</w:t>
      </w:r>
    </w:p>
    <w:p w:rsidR="00D64E86" w:rsidRPr="00A92C0E" w:rsidRDefault="00D64E86" w:rsidP="00E727F0">
      <w:pPr>
        <w:spacing w:after="80"/>
        <w:ind w:left="1416"/>
      </w:pPr>
    </w:p>
    <w:p w:rsidR="00D64E86" w:rsidRDefault="00D64E86" w:rsidP="00E727F0">
      <w:pPr>
        <w:spacing w:after="80"/>
        <w:ind w:left="1416"/>
        <w:rPr>
          <w:lang w:val="en-US"/>
        </w:rPr>
      </w:pPr>
      <w:r>
        <w:rPr>
          <w:lang w:val="en-US"/>
        </w:rPr>
        <w:t>Des mâtures :</w:t>
      </w:r>
    </w:p>
    <w:p w:rsidR="00C36FBD" w:rsidRPr="00A92C0E" w:rsidRDefault="00C36FBD" w:rsidP="00E727F0">
      <w:pPr>
        <w:numPr>
          <w:ilvl w:val="0"/>
          <w:numId w:val="25"/>
        </w:numPr>
        <w:spacing w:after="80"/>
      </w:pPr>
      <w:r w:rsidRPr="00A92C0E">
        <w:t>Dans les terriers, mâles et femelles en surnombre interacgissent (s'accouplent) avec tous les rongeurs; puis ils sortent des terriers</w:t>
      </w:r>
    </w:p>
    <w:p w:rsidR="00C36FBD" w:rsidRPr="00A92C0E" w:rsidRDefault="00C36FBD" w:rsidP="00E727F0">
      <w:pPr>
        <w:numPr>
          <w:ilvl w:val="0"/>
          <w:numId w:val="25"/>
        </w:numPr>
        <w:spacing w:after="80"/>
      </w:pPr>
      <w:r w:rsidRPr="00A92C0E">
        <w:t>En dehors, s'ils ne se dirigent pas déjà vers un terrier, les mâles choisissent et se déplacent vers une destination + action</w:t>
      </w:r>
    </w:p>
    <w:p w:rsidR="00C36FBD" w:rsidRPr="00A92C0E" w:rsidRDefault="00C36FBD" w:rsidP="00E727F0">
      <w:pPr>
        <w:spacing w:after="80"/>
        <w:ind w:left="1416"/>
      </w:pPr>
      <w:r w:rsidRPr="00A92C0E">
        <w:t>Tout le reste (immatures ?): rien</w:t>
      </w:r>
    </w:p>
    <w:p w:rsidR="00C36FBD" w:rsidRPr="00A92C0E" w:rsidRDefault="00C36FBD" w:rsidP="00E727F0">
      <w:pPr>
        <w:spacing w:after="80"/>
        <w:ind w:left="1416"/>
      </w:pPr>
    </w:p>
    <w:p w:rsidR="00C36FBD" w:rsidRPr="00A92C0E" w:rsidRDefault="00C36FBD" w:rsidP="00E727F0">
      <w:pPr>
        <w:spacing w:after="80"/>
        <w:ind w:left="708"/>
      </w:pPr>
      <w:r w:rsidRPr="00A92C0E">
        <w:t>En dehors de la saison de reproduction</w:t>
      </w:r>
    </w:p>
    <w:p w:rsidR="00C36FBD" w:rsidRPr="00A92C0E" w:rsidRDefault="00C36FBD" w:rsidP="00E727F0">
      <w:pPr>
        <w:spacing w:after="80"/>
        <w:ind w:left="1416"/>
      </w:pPr>
      <w:r w:rsidRPr="00A92C0E">
        <w:t>En dehors des terriers, tous choisissent et se déplacent vers une destination + action</w:t>
      </w:r>
    </w:p>
    <w:p w:rsidR="00C36FBD" w:rsidRPr="00A92C0E" w:rsidRDefault="00C36FBD" w:rsidP="00E727F0">
      <w:pPr>
        <w:spacing w:after="80"/>
      </w:pPr>
      <w:r w:rsidRPr="00A92C0E">
        <w:t>SINON</w:t>
      </w:r>
      <w:r w:rsidR="00B50D50" w:rsidRPr="00A92C0E">
        <w:t xml:space="preserve"> (pas de terrier)</w:t>
      </w:r>
    </w:p>
    <w:p w:rsidR="00C36FBD" w:rsidRPr="00A92C0E" w:rsidRDefault="00B50D50" w:rsidP="00E727F0">
      <w:pPr>
        <w:spacing w:after="80"/>
        <w:ind w:left="708"/>
      </w:pPr>
      <w:r w:rsidRPr="00A92C0E">
        <w:t>Tous choisissent et se déplacent vers une destination + action</w:t>
      </w:r>
    </w:p>
    <w:p w:rsidR="00CF6FAA" w:rsidRPr="00A92C0E" w:rsidRDefault="00CF6FAA" w:rsidP="00CF6FAA">
      <w:pPr>
        <w:spacing w:after="80"/>
      </w:pPr>
      <w:r w:rsidRPr="00A92C0E">
        <w:t>Calcule distance maximale de dispersion (step de A_Animal)</w:t>
      </w:r>
    </w:p>
    <w:p w:rsidR="00CF6FAA" w:rsidRPr="00A92C0E" w:rsidRDefault="00CF6FAA" w:rsidP="00CF6FAA">
      <w:pPr>
        <w:spacing w:after="80"/>
        <w:ind w:left="708"/>
      </w:pPr>
      <w:r w:rsidRPr="00A92C0E">
        <w:t>Augmente son âge d'un tick (step de A_NDS)</w:t>
      </w:r>
    </w:p>
    <w:p w:rsidR="00CF6FAA" w:rsidRPr="00A92C0E" w:rsidRDefault="00CF6FAA" w:rsidP="00CF6FAA">
      <w:pPr>
        <w:spacing w:after="80"/>
      </w:pPr>
      <w:r w:rsidRPr="00A92C0E">
        <w:t>Teste s'il doit mourir.</w:t>
      </w:r>
    </w:p>
    <w:p w:rsidR="00D64E86" w:rsidRPr="00A92C0E" w:rsidRDefault="00D64E86" w:rsidP="00E727F0">
      <w:pPr>
        <w:spacing w:after="80"/>
        <w:ind w:left="708"/>
      </w:pPr>
    </w:p>
    <w:p w:rsidR="00D64E86" w:rsidRPr="00A92C0E" w:rsidRDefault="00D64E86" w:rsidP="00E727F0">
      <w:pPr>
        <w:spacing w:after="80"/>
        <w:ind w:left="708"/>
      </w:pPr>
    </w:p>
    <w:p w:rsidR="00B50D50" w:rsidRPr="00E727F0" w:rsidRDefault="00B50D50" w:rsidP="00E727F0">
      <w:pPr>
        <w:pStyle w:val="Titre2"/>
      </w:pPr>
      <w:r w:rsidRPr="00E727F0">
        <w:t>PseudoCode de C_Rodent.step_Utick – svn 672</w:t>
      </w:r>
    </w:p>
    <w:p w:rsidR="00B50D50" w:rsidRPr="00A92C0E" w:rsidRDefault="00B50D50" w:rsidP="00E727F0">
      <w:pPr>
        <w:spacing w:after="80"/>
      </w:pPr>
      <w:r w:rsidRPr="00A92C0E">
        <w:t>Met à jour du statut physiologique (</w:t>
      </w:r>
      <w:r w:rsidR="00CF6FAA" w:rsidRPr="00A92C0E">
        <w:t>s</w:t>
      </w:r>
      <w:r w:rsidRPr="00A92C0E">
        <w:t>tep de A_Mammal)</w:t>
      </w:r>
    </w:p>
    <w:p w:rsidR="00B50D50" w:rsidRPr="00A92C0E" w:rsidRDefault="00B50D50" w:rsidP="00E727F0">
      <w:pPr>
        <w:spacing w:after="80"/>
      </w:pPr>
      <w:r w:rsidRPr="00A92C0E">
        <w:t>Calcule distance maximale de dispersion (</w:t>
      </w:r>
      <w:r w:rsidR="00CF6FAA" w:rsidRPr="00A92C0E">
        <w:t>s</w:t>
      </w:r>
      <w:r w:rsidRPr="00A92C0E">
        <w:t>tep de A_Animal)</w:t>
      </w:r>
    </w:p>
    <w:p w:rsidR="00B50D50" w:rsidRPr="00A92C0E" w:rsidRDefault="00B50D50" w:rsidP="00E727F0">
      <w:pPr>
        <w:spacing w:after="80"/>
      </w:pPr>
      <w:r w:rsidRPr="00A92C0E">
        <w:t>Augmente son âge d'un tick (</w:t>
      </w:r>
      <w:r w:rsidR="00CF6FAA" w:rsidRPr="00A92C0E">
        <w:t>s</w:t>
      </w:r>
      <w:r w:rsidRPr="00A92C0E">
        <w:t>tep de A_NDS)</w:t>
      </w:r>
    </w:p>
    <w:p w:rsidR="00B50D50" w:rsidRPr="00A92C0E" w:rsidRDefault="00B50D50" w:rsidP="00E727F0">
      <w:pPr>
        <w:spacing w:after="80"/>
      </w:pPr>
      <w:r w:rsidRPr="00A92C0E">
        <w:t>Test</w:t>
      </w:r>
      <w:r w:rsidR="00CF6FAA" w:rsidRPr="00A92C0E">
        <w:t>e</w:t>
      </w:r>
      <w:r w:rsidRPr="00A92C0E">
        <w:t xml:space="preserve"> s'il doit mourir (</w:t>
      </w:r>
      <w:r w:rsidR="00CF6FAA" w:rsidRPr="00A92C0E">
        <w:t>s</w:t>
      </w:r>
      <w:r w:rsidRPr="00A92C0E">
        <w:t>tep de A_NDS)</w:t>
      </w:r>
    </w:p>
    <w:p w:rsidR="00B50D50" w:rsidRPr="00A92C0E" w:rsidRDefault="00B50D50" w:rsidP="00E727F0">
      <w:pPr>
        <w:spacing w:after="80"/>
      </w:pPr>
      <w:r w:rsidRPr="00A92C0E">
        <w:t>Si piégé ne fait rien</w:t>
      </w:r>
    </w:p>
    <w:p w:rsidR="00B50D50" w:rsidRPr="00A92C0E" w:rsidRDefault="00B50D50" w:rsidP="00E727F0">
      <w:pPr>
        <w:spacing w:after="80"/>
      </w:pPr>
      <w:r w:rsidRPr="00A92C0E">
        <w:t>Sinon action_Uday de C_RodentFossorial :</w:t>
      </w:r>
    </w:p>
    <w:p w:rsidR="00B50D50" w:rsidRDefault="00B50D50" w:rsidP="00E727F0">
      <w:pPr>
        <w:spacing w:after="80"/>
        <w:ind w:left="708"/>
        <w:rPr>
          <w:lang w:val="en-US"/>
        </w:rPr>
      </w:pPr>
      <w:r>
        <w:rPr>
          <w:lang w:val="en-US"/>
        </w:rPr>
        <w:t>Si dans un terrier</w:t>
      </w:r>
    </w:p>
    <w:p w:rsidR="008C7342" w:rsidRDefault="008C7342" w:rsidP="00E727F0">
      <w:pPr>
        <w:spacing w:after="80"/>
        <w:ind w:left="708"/>
        <w:rPr>
          <w:lang w:val="en-US"/>
        </w:rPr>
      </w:pPr>
    </w:p>
    <w:p w:rsidR="008C7342" w:rsidRDefault="008C7342" w:rsidP="00E727F0">
      <w:pPr>
        <w:spacing w:after="80"/>
        <w:ind w:left="708"/>
        <w:rPr>
          <w:lang w:val="en-US"/>
        </w:rPr>
      </w:pPr>
    </w:p>
    <w:p w:rsidR="008C7342" w:rsidRDefault="008C7342" w:rsidP="00E727F0">
      <w:pPr>
        <w:spacing w:after="80"/>
        <w:ind w:left="708"/>
        <w:rPr>
          <w:lang w:val="en-US"/>
        </w:rPr>
      </w:pPr>
      <w:r>
        <w:rPr>
          <w:lang w:val="en-US"/>
        </w:rPr>
        <w:lastRenderedPageBreak/>
        <w:t>572 t50</w:t>
      </w:r>
    </w:p>
    <w:p w:rsidR="008C7342" w:rsidRDefault="007C574C" w:rsidP="00E727F0">
      <w:pPr>
        <w:spacing w:after="80"/>
        <w:ind w:left="708"/>
      </w:pPr>
      <w:r>
        <w:rPr>
          <w:noProof/>
        </w:rPr>
        <w:drawing>
          <wp:inline distT="0" distB="0" distL="0" distR="0">
            <wp:extent cx="5762625" cy="575310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5753100"/>
                    </a:xfrm>
                    <a:prstGeom prst="rect">
                      <a:avLst/>
                    </a:prstGeom>
                    <a:noFill/>
                    <a:ln>
                      <a:noFill/>
                    </a:ln>
                  </pic:spPr>
                </pic:pic>
              </a:graphicData>
            </a:graphic>
          </wp:inline>
        </w:drawing>
      </w:r>
    </w:p>
    <w:p w:rsidR="008C7342" w:rsidRDefault="008C7342" w:rsidP="00E727F0">
      <w:pPr>
        <w:spacing w:after="80"/>
        <w:ind w:left="708"/>
        <w:rPr>
          <w:lang w:val="en-US"/>
        </w:rPr>
      </w:pPr>
    </w:p>
    <w:p w:rsidR="008C7342" w:rsidRDefault="008C7342" w:rsidP="008C7342">
      <w:pPr>
        <w:keepNext/>
        <w:spacing w:after="80"/>
        <w:ind w:left="709"/>
        <w:rPr>
          <w:lang w:val="en-US"/>
        </w:rPr>
      </w:pPr>
      <w:r>
        <w:rPr>
          <w:lang w:val="en-US"/>
        </w:rPr>
        <w:lastRenderedPageBreak/>
        <w:t>507 t50</w:t>
      </w:r>
    </w:p>
    <w:p w:rsidR="008C7342" w:rsidRDefault="007C574C" w:rsidP="008C7342">
      <w:pPr>
        <w:keepNext/>
        <w:spacing w:after="80"/>
        <w:ind w:left="709"/>
        <w:rPr>
          <w:lang w:val="en-US"/>
        </w:rPr>
      </w:pPr>
      <w:r>
        <w:rPr>
          <w:noProof/>
        </w:rPr>
        <w:drawing>
          <wp:inline distT="0" distB="0" distL="0" distR="0">
            <wp:extent cx="5762625" cy="573405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5734050"/>
                    </a:xfrm>
                    <a:prstGeom prst="rect">
                      <a:avLst/>
                    </a:prstGeom>
                    <a:noFill/>
                    <a:ln>
                      <a:noFill/>
                    </a:ln>
                  </pic:spPr>
                </pic:pic>
              </a:graphicData>
            </a:graphic>
          </wp:inline>
        </w:drawing>
      </w:r>
    </w:p>
    <w:p w:rsidR="008C7342" w:rsidRDefault="008C7342" w:rsidP="008C7342">
      <w:pPr>
        <w:keepNext/>
        <w:spacing w:after="80"/>
        <w:ind w:left="709"/>
        <w:rPr>
          <w:lang w:val="en-US"/>
        </w:rPr>
      </w:pPr>
      <w:r>
        <w:rPr>
          <w:lang w:val="en-US"/>
        </w:rPr>
        <w:br w:type="page"/>
      </w:r>
      <w:r>
        <w:rPr>
          <w:lang w:val="en-US"/>
        </w:rPr>
        <w:lastRenderedPageBreak/>
        <w:t>572 t100</w:t>
      </w:r>
    </w:p>
    <w:p w:rsidR="008C7342" w:rsidRDefault="008C7342" w:rsidP="008C7342">
      <w:pPr>
        <w:keepNext/>
        <w:spacing w:after="80"/>
        <w:ind w:left="709"/>
        <w:rPr>
          <w:lang w:val="en-US"/>
        </w:rPr>
      </w:pPr>
      <w:r>
        <w:object w:dxaOrig="11280" w:dyaOrig="11280">
          <v:shape id="_x0000_i1025" type="#_x0000_t75" style="width:453.75pt;height:453.75pt" o:ole="">
            <v:imagedata r:id="rId53" o:title=""/>
          </v:shape>
          <o:OLEObject Type="Embed" ProgID="CorelPhotoPaint.Image.7" ShapeID="_x0000_i1025" DrawAspect="Content" ObjectID="_1506923591" r:id="rId54"/>
        </w:object>
      </w:r>
    </w:p>
    <w:p w:rsidR="008C7342" w:rsidRDefault="008C7342" w:rsidP="008C7342">
      <w:pPr>
        <w:keepNext/>
        <w:keepLines/>
        <w:spacing w:after="80"/>
        <w:ind w:left="709"/>
        <w:rPr>
          <w:lang w:val="en-US"/>
        </w:rPr>
      </w:pPr>
      <w:r>
        <w:rPr>
          <w:lang w:val="en-US"/>
        </w:rPr>
        <w:br w:type="page"/>
      </w:r>
      <w:r>
        <w:rPr>
          <w:lang w:val="en-US"/>
        </w:rPr>
        <w:lastRenderedPageBreak/>
        <w:t>507 t100</w:t>
      </w:r>
    </w:p>
    <w:p w:rsidR="008C7342" w:rsidRDefault="007C574C" w:rsidP="008C7342">
      <w:pPr>
        <w:keepNext/>
        <w:keepLines/>
        <w:spacing w:after="80"/>
        <w:ind w:left="709"/>
      </w:pPr>
      <w:r>
        <w:rPr>
          <w:noProof/>
        </w:rPr>
        <w:drawing>
          <wp:inline distT="0" distB="0" distL="0" distR="0">
            <wp:extent cx="5753100" cy="576262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5762625"/>
                    </a:xfrm>
                    <a:prstGeom prst="rect">
                      <a:avLst/>
                    </a:prstGeom>
                    <a:noFill/>
                    <a:ln>
                      <a:noFill/>
                    </a:ln>
                  </pic:spPr>
                </pic:pic>
              </a:graphicData>
            </a:graphic>
          </wp:inline>
        </w:drawing>
      </w:r>
    </w:p>
    <w:p w:rsidR="001101E9" w:rsidRDefault="001101E9" w:rsidP="008C7342">
      <w:pPr>
        <w:keepNext/>
        <w:keepLines/>
        <w:spacing w:after="80"/>
        <w:ind w:left="709"/>
      </w:pPr>
    </w:p>
    <w:p w:rsidR="001101E9" w:rsidRPr="00A92C0E" w:rsidRDefault="001101E9" w:rsidP="001101E9">
      <w:pPr>
        <w:pStyle w:val="Titre2"/>
      </w:pPr>
      <w:r w:rsidRPr="00A92C0E">
        <w:t>11/07/2014 pb modélisation agents, retour à 507 cherché</w:t>
      </w:r>
    </w:p>
    <w:p w:rsidR="001101E9" w:rsidRDefault="001101E9" w:rsidP="008C7342">
      <w:pPr>
        <w:keepNext/>
        <w:keepLines/>
        <w:spacing w:after="80"/>
        <w:ind w:left="709"/>
      </w:pPr>
      <w:r>
        <w:t>Gauche 507, droite 674 :</w:t>
      </w:r>
    </w:p>
    <w:p w:rsidR="001101E9" w:rsidRDefault="007C574C" w:rsidP="008C7342">
      <w:pPr>
        <w:keepNext/>
        <w:keepLines/>
        <w:spacing w:after="80"/>
        <w:ind w:left="709"/>
      </w:pPr>
      <w:r>
        <w:rPr>
          <w:noProof/>
        </w:rPr>
        <w:lastRenderedPageBreak/>
        <w:drawing>
          <wp:inline distT="0" distB="0" distL="0" distR="0">
            <wp:extent cx="4229100" cy="35814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l="6047" r="20399"/>
                    <a:stretch>
                      <a:fillRect/>
                    </a:stretch>
                  </pic:blipFill>
                  <pic:spPr bwMode="auto">
                    <a:xfrm>
                      <a:off x="0" y="0"/>
                      <a:ext cx="4229100" cy="3581400"/>
                    </a:xfrm>
                    <a:prstGeom prst="rect">
                      <a:avLst/>
                    </a:prstGeom>
                    <a:noFill/>
                    <a:ln>
                      <a:noFill/>
                    </a:ln>
                  </pic:spPr>
                </pic:pic>
              </a:graphicData>
            </a:graphic>
          </wp:inline>
        </w:drawing>
      </w:r>
    </w:p>
    <w:p w:rsidR="00A717BA" w:rsidRDefault="00A717BA" w:rsidP="008C7342">
      <w:pPr>
        <w:keepNext/>
        <w:keepLines/>
        <w:spacing w:after="80"/>
        <w:ind w:left="709"/>
      </w:pPr>
    </w:p>
    <w:p w:rsidR="00A717BA" w:rsidRDefault="00A717BA" w:rsidP="00A717BA">
      <w:pPr>
        <w:pStyle w:val="Titre2"/>
      </w:pPr>
      <w:r>
        <w:t>21/07/2014 après refonte délibération process :-)</w:t>
      </w:r>
    </w:p>
    <w:p w:rsidR="00A717BA" w:rsidRDefault="00A717BA" w:rsidP="008C7342">
      <w:pPr>
        <w:keepNext/>
        <w:keepLines/>
        <w:spacing w:after="80"/>
        <w:ind w:left="709"/>
      </w:pPr>
      <w:r>
        <w:t>Raster 2 kms: 350x250</w:t>
      </w:r>
    </w:p>
    <w:p w:rsidR="00A717BA" w:rsidRDefault="007C574C" w:rsidP="008C7342">
      <w:pPr>
        <w:keepNext/>
        <w:keepLines/>
        <w:spacing w:after="80"/>
        <w:ind w:left="709"/>
      </w:pPr>
      <w:r>
        <w:rPr>
          <w:noProof/>
        </w:rPr>
        <w:drawing>
          <wp:inline distT="0" distB="0" distL="0" distR="0">
            <wp:extent cx="5753100" cy="32670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3267075"/>
                    </a:xfrm>
                    <a:prstGeom prst="rect">
                      <a:avLst/>
                    </a:prstGeom>
                    <a:noFill/>
                    <a:ln>
                      <a:noFill/>
                    </a:ln>
                  </pic:spPr>
                </pic:pic>
              </a:graphicData>
            </a:graphic>
          </wp:inline>
        </w:drawing>
      </w:r>
    </w:p>
    <w:p w:rsidR="00BC75C9" w:rsidRDefault="00BC75C9" w:rsidP="008C7342">
      <w:pPr>
        <w:keepNext/>
        <w:keepLines/>
        <w:spacing w:after="80"/>
        <w:ind w:left="709"/>
      </w:pPr>
    </w:p>
    <w:p w:rsidR="00BC75C9" w:rsidRDefault="00BC75C9" w:rsidP="00BC75C9">
      <w:pPr>
        <w:pStyle w:val="Titre2"/>
      </w:pPr>
      <w:r>
        <w:t>25.07.2014 simmasto A FAIRE</w:t>
      </w:r>
    </w:p>
    <w:p w:rsidR="00BC75C9" w:rsidRDefault="00BC75C9" w:rsidP="00BC75C9">
      <w:r>
        <w:t>C_Rodent non fossorial: ne bougent plus à la naissance exemple: protocole hybrid_uniform</w:t>
      </w:r>
    </w:p>
    <w:p w:rsidR="005E39C9" w:rsidRDefault="005E39C9" w:rsidP="005E39C9">
      <w:pPr>
        <w:pStyle w:val="Titre2"/>
      </w:pPr>
      <w:r>
        <w:lastRenderedPageBreak/>
        <w:t>28.07.2014 protocol HYBRID_UNIFORM</w:t>
      </w:r>
    </w:p>
    <w:p w:rsidR="005E39C9" w:rsidRDefault="005E39C9" w:rsidP="00BC75C9">
      <w:r>
        <w:object w:dxaOrig="12285" w:dyaOrig="6900">
          <v:shape id="_x0000_i1026" type="#_x0000_t75" style="width:453pt;height:254.25pt" o:ole="">
            <v:imagedata r:id="rId58" o:title=""/>
          </v:shape>
          <o:OLEObject Type="Embed" ProgID="CorelPhotoPaint.Image.7" ShapeID="_x0000_i1026" DrawAspect="Content" ObjectID="_1506923592" r:id="rId59"/>
        </w:object>
      </w:r>
    </w:p>
    <w:p w:rsidR="005E39C9" w:rsidRDefault="005E39C9" w:rsidP="00BC75C9">
      <w:r>
        <w:t xml:space="preserve"> computeAllelicRichnessOneLocus utilisée par inspector genetic</w:t>
      </w:r>
    </w:p>
    <w:p w:rsidR="00365A7B" w:rsidRDefault="00365A7B" w:rsidP="00BC75C9"/>
    <w:p w:rsidR="00365A7B" w:rsidRDefault="00365A7B" w:rsidP="00365A7B">
      <w:pPr>
        <w:pStyle w:val="Titre2"/>
      </w:pPr>
      <w:r>
        <w:t>28.07.2014 RepastEssentials à voir, peut-être utile :</w:t>
      </w:r>
    </w:p>
    <w:p w:rsidR="00365A7B" w:rsidRPr="00365A7B" w:rsidRDefault="00365A7B" w:rsidP="00365A7B">
      <w:pPr>
        <w:numPr>
          <w:ilvl w:val="0"/>
          <w:numId w:val="26"/>
        </w:numPr>
        <w:rPr>
          <w:sz w:val="20"/>
          <w:szCs w:val="20"/>
        </w:rPr>
      </w:pPr>
      <w:r w:rsidRPr="00365A7B">
        <w:rPr>
          <w:sz w:val="20"/>
          <w:szCs w:val="20"/>
        </w:rPr>
        <w:t>RepastEssentials.</w:t>
      </w:r>
      <w:r w:rsidRPr="00365A7B">
        <w:rPr>
          <w:b/>
          <w:bCs/>
          <w:sz w:val="20"/>
          <w:szCs w:val="20"/>
        </w:rPr>
        <w:t>ExecuteProgram</w:t>
      </w:r>
      <w:r w:rsidRPr="00365A7B">
        <w:rPr>
          <w:sz w:val="20"/>
          <w:szCs w:val="20"/>
        </w:rPr>
        <w:t>(directory, commandLine)</w:t>
      </w:r>
    </w:p>
    <w:p w:rsidR="00365A7B" w:rsidRPr="00365A7B" w:rsidRDefault="00365A7B" w:rsidP="00365A7B">
      <w:pPr>
        <w:numPr>
          <w:ilvl w:val="0"/>
          <w:numId w:val="26"/>
        </w:numPr>
        <w:rPr>
          <w:sz w:val="20"/>
          <w:szCs w:val="20"/>
        </w:rPr>
      </w:pPr>
      <w:r w:rsidRPr="00365A7B">
        <w:rPr>
          <w:sz w:val="20"/>
          <w:szCs w:val="20"/>
        </w:rPr>
        <w:t>RepastEssentials.</w:t>
      </w:r>
      <w:r w:rsidRPr="00365A7B">
        <w:rPr>
          <w:b/>
          <w:bCs/>
          <w:sz w:val="20"/>
          <w:szCs w:val="20"/>
        </w:rPr>
        <w:t>GetParameter</w:t>
      </w:r>
      <w:r w:rsidRPr="00365A7B">
        <w:rPr>
          <w:sz w:val="20"/>
          <w:szCs w:val="20"/>
        </w:rPr>
        <w:t>(name)</w:t>
      </w:r>
    </w:p>
    <w:p w:rsidR="00365A7B" w:rsidRPr="00365A7B" w:rsidRDefault="00365A7B" w:rsidP="00365A7B">
      <w:pPr>
        <w:numPr>
          <w:ilvl w:val="0"/>
          <w:numId w:val="26"/>
        </w:numPr>
        <w:rPr>
          <w:sz w:val="20"/>
          <w:szCs w:val="20"/>
        </w:rPr>
      </w:pPr>
      <w:r w:rsidRPr="00365A7B">
        <w:rPr>
          <w:sz w:val="20"/>
          <w:szCs w:val="20"/>
        </w:rPr>
        <w:t>RepastEssentials.</w:t>
      </w:r>
      <w:r w:rsidRPr="00365A7B">
        <w:rPr>
          <w:b/>
          <w:bCs/>
          <w:sz w:val="20"/>
          <w:szCs w:val="20"/>
        </w:rPr>
        <w:t>GetTickCountInTimeUnits</w:t>
      </w:r>
      <w:r w:rsidRPr="00365A7B">
        <w:rPr>
          <w:sz w:val="20"/>
          <w:szCs w:val="20"/>
        </w:rPr>
        <w:t>()</w:t>
      </w:r>
    </w:p>
    <w:p w:rsidR="00365A7B" w:rsidRPr="00A92C0E" w:rsidRDefault="00365A7B" w:rsidP="00365A7B">
      <w:pPr>
        <w:numPr>
          <w:ilvl w:val="0"/>
          <w:numId w:val="26"/>
        </w:numPr>
        <w:rPr>
          <w:sz w:val="20"/>
          <w:szCs w:val="20"/>
          <w:lang w:val="en-US"/>
        </w:rPr>
      </w:pPr>
      <w:r w:rsidRPr="00A92C0E">
        <w:rPr>
          <w:sz w:val="20"/>
          <w:szCs w:val="20"/>
          <w:lang w:val="en-US"/>
        </w:rPr>
        <w:t>RepastEssentials.</w:t>
      </w:r>
      <w:r w:rsidRPr="00A92C0E">
        <w:rPr>
          <w:b/>
          <w:bCs/>
          <w:sz w:val="20"/>
          <w:szCs w:val="20"/>
          <w:lang w:val="en-US"/>
        </w:rPr>
        <w:t>ReadExternalFile</w:t>
      </w:r>
      <w:r w:rsidRPr="00A92C0E">
        <w:rPr>
          <w:sz w:val="20"/>
          <w:szCs w:val="20"/>
          <w:lang w:val="en-US"/>
        </w:rPr>
        <w:t>(target, xmlDataFileDescriptionFileName, sourceFileName)</w:t>
      </w:r>
    </w:p>
    <w:p w:rsidR="00365A7B" w:rsidRPr="00365A7B" w:rsidRDefault="00365A7B" w:rsidP="00365A7B">
      <w:pPr>
        <w:numPr>
          <w:ilvl w:val="0"/>
          <w:numId w:val="26"/>
        </w:numPr>
        <w:rPr>
          <w:sz w:val="20"/>
          <w:szCs w:val="20"/>
        </w:rPr>
      </w:pPr>
      <w:r w:rsidRPr="00365A7B">
        <w:rPr>
          <w:sz w:val="20"/>
          <w:szCs w:val="20"/>
        </w:rPr>
        <w:t>RepastEssentials.</w:t>
      </w:r>
      <w:r w:rsidRPr="00365A7B">
        <w:rPr>
          <w:b/>
          <w:bCs/>
          <w:sz w:val="20"/>
          <w:szCs w:val="20"/>
        </w:rPr>
        <w:t>MoveAgentByDisplacement</w:t>
      </w:r>
      <w:r w:rsidRPr="00365A7B">
        <w:rPr>
          <w:sz w:val="20"/>
          <w:szCs w:val="20"/>
        </w:rPr>
        <w:t>(projectionPath, agent, displacement)</w:t>
      </w:r>
    </w:p>
    <w:p w:rsidR="00365A7B" w:rsidRPr="00A92C0E" w:rsidRDefault="00365A7B" w:rsidP="00365A7B">
      <w:pPr>
        <w:numPr>
          <w:ilvl w:val="0"/>
          <w:numId w:val="26"/>
        </w:numPr>
        <w:rPr>
          <w:sz w:val="20"/>
          <w:szCs w:val="20"/>
          <w:lang w:val="en-US"/>
        </w:rPr>
      </w:pPr>
      <w:r w:rsidRPr="00A92C0E">
        <w:rPr>
          <w:sz w:val="20"/>
          <w:szCs w:val="20"/>
          <w:lang w:val="en-US"/>
        </w:rPr>
        <w:t>RepastEssentials.</w:t>
      </w:r>
      <w:r w:rsidRPr="00A92C0E">
        <w:rPr>
          <w:b/>
          <w:bCs/>
          <w:sz w:val="20"/>
          <w:szCs w:val="20"/>
          <w:lang w:val="en-US"/>
        </w:rPr>
        <w:t>WriteExternalFile</w:t>
      </w:r>
      <w:r w:rsidRPr="00A92C0E">
        <w:rPr>
          <w:sz w:val="20"/>
          <w:szCs w:val="20"/>
          <w:lang w:val="en-US"/>
        </w:rPr>
        <w:t>(source, xmlDataFileDescriptionFileName, targetFileName)</w:t>
      </w:r>
    </w:p>
    <w:p w:rsidR="00365A7B" w:rsidRPr="00A92C0E" w:rsidRDefault="00365A7B" w:rsidP="00365A7B">
      <w:pPr>
        <w:rPr>
          <w:sz w:val="20"/>
          <w:szCs w:val="20"/>
          <w:lang w:val="en-US"/>
        </w:rPr>
      </w:pPr>
    </w:p>
    <w:p w:rsidR="00365A7B" w:rsidRDefault="00365A7B" w:rsidP="00365A7B">
      <w:r>
        <w:t xml:space="preserve">Source à : </w:t>
      </w:r>
      <w:hyperlink r:id="rId60" w:history="1">
        <w:r w:rsidR="00A92C0E" w:rsidRPr="00AC6C36">
          <w:rPr>
            <w:rStyle w:val="Lienhypertexte"/>
          </w:rPr>
          <w:t>https://searchcode.com/codesearch/view/14344502/</w:t>
        </w:r>
      </w:hyperlink>
    </w:p>
    <w:p w:rsidR="00A92C0E" w:rsidRDefault="00A92C0E" w:rsidP="00A92C0E">
      <w:pPr>
        <w:autoSpaceDE w:val="0"/>
        <w:autoSpaceDN w:val="0"/>
        <w:adjustRightInd w:val="0"/>
        <w:rPr>
          <w:rFonts w:ascii="Segoe UI" w:hAnsi="Segoe UI" w:cs="Segoe UI"/>
          <w:sz w:val="18"/>
          <w:szCs w:val="18"/>
        </w:rPr>
      </w:pPr>
    </w:p>
    <w:p w:rsidR="00A92C0E" w:rsidRPr="00A92C0E" w:rsidRDefault="00A92C0E" w:rsidP="00A92C0E">
      <w:pPr>
        <w:pStyle w:val="Titre2"/>
      </w:pPr>
      <w:r w:rsidRPr="00A92C0E">
        <w:t xml:space="preserve">09/08/2014 - Dodel version 1 </w:t>
      </w:r>
    </w:p>
    <w:p w:rsidR="00A92C0E" w:rsidRDefault="00A92C0E" w:rsidP="00A92C0E">
      <w:pPr>
        <w:autoSpaceDE w:val="0"/>
        <w:autoSpaceDN w:val="0"/>
        <w:adjustRightInd w:val="0"/>
        <w:rPr>
          <w:rFonts w:ascii="Segoe UI" w:hAnsi="Segoe UI" w:cs="Segoe UI"/>
          <w:sz w:val="18"/>
          <w:szCs w:val="18"/>
        </w:rPr>
      </w:pPr>
      <w:r>
        <w:rPr>
          <w:rFonts w:ascii="Segoe UI" w:hAnsi="Segoe UI" w:cs="Segoe UI"/>
          <w:sz w:val="18"/>
          <w:szCs w:val="18"/>
        </w:rPr>
        <w:t>Dispersion initiale et reste dans refuges. Là où il y a des couples: la population prospère.</w:t>
      </w:r>
    </w:p>
    <w:p w:rsidR="00A92C0E" w:rsidRDefault="00A92C0E" w:rsidP="00A92C0E">
      <w:pPr>
        <w:autoSpaceDE w:val="0"/>
        <w:autoSpaceDN w:val="0"/>
        <w:adjustRightInd w:val="0"/>
        <w:rPr>
          <w:rFonts w:ascii="Segoe UI" w:hAnsi="Segoe UI" w:cs="Segoe UI"/>
          <w:sz w:val="18"/>
          <w:szCs w:val="18"/>
        </w:rPr>
      </w:pPr>
      <w:r>
        <w:rPr>
          <w:rFonts w:ascii="Segoe UI" w:hAnsi="Segoe UI" w:cs="Segoe UI"/>
          <w:sz w:val="18"/>
          <w:szCs w:val="18"/>
        </w:rPr>
        <w:t>Manque changement d'environnement avec le temps (nuit-jour) pour modifier les affinités/distributions (cf. CropChize)</w:t>
      </w:r>
    </w:p>
    <w:p w:rsidR="00A92C0E" w:rsidRDefault="00A92C0E" w:rsidP="00A92C0E">
      <w:pPr>
        <w:rPr>
          <w:rFonts w:ascii="Segoe UI" w:hAnsi="Segoe UI" w:cs="Segoe UI"/>
          <w:sz w:val="18"/>
          <w:szCs w:val="18"/>
        </w:rPr>
      </w:pPr>
      <w:r>
        <w:rPr>
          <w:rFonts w:ascii="Segoe UI" w:hAnsi="Segoe UI" w:cs="Segoe UI"/>
          <w:sz w:val="18"/>
          <w:szCs w:val="18"/>
        </w:rPr>
        <w:t>revoir validité des action par heure: probabilité de mourir notamment.</w:t>
      </w:r>
    </w:p>
    <w:p w:rsidR="00A92C0E" w:rsidRDefault="00A92C0E" w:rsidP="00A92C0E">
      <w:pPr>
        <w:jc w:val="right"/>
        <w:rPr>
          <w:noProof/>
        </w:rPr>
      </w:pPr>
    </w:p>
    <w:p w:rsidR="00FB1914" w:rsidRDefault="007C574C" w:rsidP="00FB1914">
      <w:r>
        <w:rPr>
          <w:noProof/>
        </w:rPr>
        <w:lastRenderedPageBreak/>
        <w:drawing>
          <wp:inline distT="0" distB="0" distL="0" distR="0">
            <wp:extent cx="5972175" cy="4105275"/>
            <wp:effectExtent l="0" t="0" r="9525" b="9525"/>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4105275"/>
                    </a:xfrm>
                    <a:prstGeom prst="rect">
                      <a:avLst/>
                    </a:prstGeom>
                    <a:noFill/>
                    <a:ln>
                      <a:noFill/>
                    </a:ln>
                  </pic:spPr>
                </pic:pic>
              </a:graphicData>
            </a:graphic>
          </wp:inline>
        </w:drawing>
      </w:r>
    </w:p>
    <w:p w:rsidR="00EE1BF6" w:rsidRDefault="00EE1BF6" w:rsidP="00EE1BF6">
      <w:pPr>
        <w:pStyle w:val="Titre2"/>
      </w:pPr>
      <w:r>
        <w:t>12</w:t>
      </w:r>
      <w:r w:rsidR="00FB1914">
        <w:t>.</w:t>
      </w:r>
      <w:r>
        <w:t>08</w:t>
      </w:r>
      <w:r w:rsidR="00FB1914">
        <w:t>.</w:t>
      </w:r>
      <w:r>
        <w:t>2014 taxon signatures</w:t>
      </w:r>
    </w:p>
    <w:p w:rsidR="00EE1BF6" w:rsidRDefault="00EE1BF6" w:rsidP="00EE1BF6">
      <w:pPr>
        <w:rPr>
          <w:noProof/>
        </w:rPr>
      </w:pPr>
      <w:r>
        <w:rPr>
          <w:noProof/>
        </w:rPr>
        <w:t>Eucaryote: 0.00</w:t>
      </w:r>
    </w:p>
    <w:p w:rsidR="00EE1BF6" w:rsidRDefault="00EE1BF6" w:rsidP="00EE1BF6">
      <w:pPr>
        <w:rPr>
          <w:noProof/>
        </w:rPr>
      </w:pPr>
      <w:r>
        <w:rPr>
          <w:noProof/>
        </w:rPr>
        <w:t>Amniotes: N/A</w:t>
      </w:r>
    </w:p>
    <w:p w:rsidR="00EE1BF6" w:rsidRPr="00EB22F7" w:rsidRDefault="00EE1BF6" w:rsidP="00EE1BF6">
      <w:pPr>
        <w:rPr>
          <w:noProof/>
          <w:lang w:val="en-US"/>
        </w:rPr>
      </w:pPr>
      <w:r w:rsidRPr="00EB22F7">
        <w:rPr>
          <w:noProof/>
          <w:lang w:val="en-US"/>
        </w:rPr>
        <w:t>Mastomys: .10</w:t>
      </w:r>
    </w:p>
    <w:p w:rsidR="00EE1BF6" w:rsidRPr="00EB22F7" w:rsidRDefault="00EE1BF6" w:rsidP="00EE1BF6">
      <w:pPr>
        <w:rPr>
          <w:noProof/>
          <w:lang w:val="en-US"/>
        </w:rPr>
      </w:pPr>
      <w:r w:rsidRPr="00EB22F7">
        <w:rPr>
          <w:noProof/>
          <w:lang w:val="en-US"/>
        </w:rPr>
        <w:t>Masto nat: .11</w:t>
      </w:r>
    </w:p>
    <w:p w:rsidR="00EE1BF6" w:rsidRPr="00EB22F7" w:rsidRDefault="00EE1BF6" w:rsidP="00EE1BF6">
      <w:pPr>
        <w:rPr>
          <w:noProof/>
          <w:lang w:val="en-US"/>
        </w:rPr>
      </w:pPr>
      <w:r w:rsidRPr="00EB22F7">
        <w:rPr>
          <w:noProof/>
          <w:lang w:val="en-US"/>
        </w:rPr>
        <w:t>Masto ery: .12</w:t>
      </w:r>
    </w:p>
    <w:p w:rsidR="00EE1BF6" w:rsidRDefault="00EE1BF6" w:rsidP="00EE1BF6">
      <w:pPr>
        <w:rPr>
          <w:noProof/>
        </w:rPr>
      </w:pPr>
      <w:r>
        <w:rPr>
          <w:noProof/>
        </w:rPr>
        <w:t>Rattus: .21</w:t>
      </w:r>
    </w:p>
    <w:p w:rsidR="00EE1BF6" w:rsidRDefault="00EE1BF6" w:rsidP="00EE1BF6">
      <w:pPr>
        <w:rPr>
          <w:noProof/>
        </w:rPr>
      </w:pPr>
      <w:r>
        <w:rPr>
          <w:noProof/>
        </w:rPr>
        <w:t>Mus: .22</w:t>
      </w:r>
    </w:p>
    <w:p w:rsidR="00EE1BF6" w:rsidRDefault="00EE1BF6" w:rsidP="00EE1BF6">
      <w:pPr>
        <w:rPr>
          <w:noProof/>
        </w:rPr>
      </w:pPr>
      <w:r>
        <w:rPr>
          <w:noProof/>
        </w:rPr>
        <w:t>Microtus: .40</w:t>
      </w:r>
    </w:p>
    <w:p w:rsidR="00A92C0E" w:rsidRDefault="00A92C0E" w:rsidP="00A92C0E"/>
    <w:p w:rsidR="00FB1914" w:rsidRDefault="00FB1914" w:rsidP="00FB1914">
      <w:pPr>
        <w:rPr>
          <w:lang w:bidi="kn"/>
        </w:rPr>
      </w:pPr>
      <w:r>
        <w:rPr>
          <w:lang w:bidi="kn"/>
        </w:rPr>
        <w:t>12.08.2014 Bilan à faire Dakar</w:t>
      </w:r>
    </w:p>
    <w:p w:rsidR="00FB1914" w:rsidRDefault="00FB1914" w:rsidP="00FB1914">
      <w:pPr>
        <w:rPr>
          <w:lang w:bidi="kn"/>
        </w:rPr>
      </w:pPr>
      <w:r>
        <w:rPr>
          <w:lang w:bidi="kn"/>
        </w:rPr>
        <w:t>Bonjour Pape,</w:t>
      </w:r>
      <w:r>
        <w:rPr>
          <w:lang w:bidi="kn"/>
        </w:rPr>
        <w:br/>
        <w:t>j'ai refait un svn (688); attention, j'ai fait une refonte complète de I_Sim_Constants, (surtout de tri et du refactoring), il vaut mieux récupérer tout le nouveau fichier si il y a trop de conflits. Tenez moi au courant.:</w:t>
      </w:r>
    </w:p>
    <w:p w:rsidR="00FB1914" w:rsidRDefault="00FB1914" w:rsidP="00FB1914">
      <w:pPr>
        <w:numPr>
          <w:ilvl w:val="0"/>
          <w:numId w:val="27"/>
        </w:numPr>
        <w:spacing w:before="100" w:beforeAutospacing="1" w:after="100" w:afterAutospacing="1"/>
        <w:rPr>
          <w:lang w:bidi="kn"/>
        </w:rPr>
      </w:pPr>
      <w:r>
        <w:rPr>
          <w:lang w:bidi="kn"/>
        </w:rPr>
        <w:t>Sinon ça y est , j'ai construit le chrono et le raster pour le Décennal Rattus-Chancira, ils sont tous les deux en place dans le svn, je te les passe aussi en fichier attaché.</w:t>
      </w:r>
    </w:p>
    <w:p w:rsidR="00FB1914" w:rsidRDefault="00FB1914" w:rsidP="00FB1914">
      <w:pPr>
        <w:numPr>
          <w:ilvl w:val="0"/>
          <w:numId w:val="27"/>
        </w:numPr>
        <w:spacing w:before="100" w:beforeAutospacing="1" w:after="100" w:afterAutospacing="1"/>
        <w:rPr>
          <w:lang w:bidi="kn"/>
        </w:rPr>
      </w:pPr>
      <w:r>
        <w:rPr>
          <w:lang w:bidi="kn"/>
        </w:rPr>
        <w:t>Pour les affinités sur le raster (cela sera pareil pour le Mus-Cerise transport): ville: 5 / route: 2 / eau: 0 / reste: 3</w:t>
      </w:r>
    </w:p>
    <w:p w:rsidR="00FB1914" w:rsidRDefault="00FB1914" w:rsidP="00FB1914">
      <w:pPr>
        <w:numPr>
          <w:ilvl w:val="0"/>
          <w:numId w:val="27"/>
        </w:numPr>
        <w:spacing w:before="100" w:beforeAutospacing="1" w:after="100" w:afterAutospacing="1"/>
        <w:rPr>
          <w:lang w:bidi="kn"/>
        </w:rPr>
      </w:pPr>
      <w:r>
        <w:rPr>
          <w:lang w:bidi="kn"/>
        </w:rPr>
        <w:t>Du nouveau: dans le chrono il y a un nouveau type: "track" qui vaut pour les pistes en latérite. Au niveau du traitement landplots, graphes, etc. il faut le traiter exactement comme si c'était une route bitumée ("road"). </w:t>
      </w:r>
      <w:r>
        <w:rPr>
          <w:lang w:bidi="kn"/>
        </w:rPr>
        <w:br/>
        <w:t>La différence se fera juste lors de calculs sur la vitesse de déplacement.</w:t>
      </w:r>
    </w:p>
    <w:p w:rsidR="00FB1914" w:rsidRDefault="00FB1914" w:rsidP="00FB1914">
      <w:pPr>
        <w:numPr>
          <w:ilvl w:val="0"/>
          <w:numId w:val="27"/>
        </w:numPr>
        <w:spacing w:before="100" w:beforeAutospacing="1" w:after="100" w:afterAutospacing="1"/>
        <w:rPr>
          <w:lang w:bidi="kn"/>
        </w:rPr>
      </w:pPr>
      <w:r>
        <w:rPr>
          <w:lang w:bidi="kn"/>
        </w:rPr>
        <w:t xml:space="preserve">A noter d'ailleurs, il n'y a pas de route bitumée dans cette zone. </w:t>
      </w:r>
    </w:p>
    <w:p w:rsidR="00FB1914" w:rsidRDefault="00FB1914" w:rsidP="00FB1914">
      <w:pPr>
        <w:rPr>
          <w:lang w:bidi="kn"/>
        </w:rPr>
      </w:pPr>
      <w:r w:rsidRPr="00FB1914">
        <w:rPr>
          <w:lang w:bidi="kn"/>
        </w:rPr>
        <w:lastRenderedPageBreak/>
        <w:t>A toi de jouer donc pour mettre en place le protocole (C_ProtocolTrDecenal ?).</w:t>
      </w:r>
    </w:p>
    <w:p w:rsidR="00FB1914" w:rsidRDefault="00FB1914" w:rsidP="00FB1914">
      <w:pPr>
        <w:rPr>
          <w:lang w:bidi="kn"/>
        </w:rPr>
      </w:pPr>
    </w:p>
    <w:p w:rsidR="00FB1914" w:rsidRDefault="00FB1914" w:rsidP="00FB1914">
      <w:pPr>
        <w:rPr>
          <w:lang w:bidi="kn"/>
        </w:rPr>
      </w:pPr>
      <w:r>
        <w:rPr>
          <w:lang w:bidi="kn"/>
        </w:rPr>
        <w:t>Bonjour à nouveau Pape, où en es-tu de :</w:t>
      </w:r>
    </w:p>
    <w:p w:rsidR="00FB1914" w:rsidRDefault="00FB1914" w:rsidP="00FB1914">
      <w:pPr>
        <w:numPr>
          <w:ilvl w:val="0"/>
          <w:numId w:val="28"/>
        </w:numPr>
        <w:spacing w:before="100" w:beforeAutospacing="1" w:after="100" w:afterAutospacing="1"/>
        <w:rPr>
          <w:lang w:bidi="kn"/>
        </w:rPr>
      </w:pPr>
      <w:r>
        <w:rPr>
          <w:lang w:bidi="kn"/>
        </w:rPr>
        <w:t>C_ProtocolTrCentenal (hérite de A_ProtocolTransport) ?</w:t>
      </w:r>
    </w:p>
    <w:p w:rsidR="00FB1914" w:rsidRDefault="00FB1914" w:rsidP="00FB1914">
      <w:pPr>
        <w:numPr>
          <w:ilvl w:val="0"/>
          <w:numId w:val="28"/>
        </w:numPr>
        <w:spacing w:before="100" w:beforeAutospacing="1" w:after="100" w:afterAutospacing="1"/>
        <w:rPr>
          <w:lang w:bidi="kn"/>
        </w:rPr>
      </w:pPr>
      <w:r>
        <w:rPr>
          <w:lang w:bidi="kn"/>
        </w:rPr>
        <w:t>trouver un journal ou un colloque pour publier l'article rejeté à CARI ?</w:t>
      </w:r>
    </w:p>
    <w:p w:rsidR="00FB1914" w:rsidRDefault="00FB1914" w:rsidP="00FB1914">
      <w:pPr>
        <w:numPr>
          <w:ilvl w:val="0"/>
          <w:numId w:val="28"/>
        </w:numPr>
        <w:spacing w:before="100" w:beforeAutospacing="1" w:after="100" w:afterAutospacing="1"/>
        <w:rPr>
          <w:lang w:bidi="kn"/>
        </w:rPr>
      </w:pPr>
      <w:r>
        <w:rPr>
          <w:lang w:bidi="kn"/>
        </w:rPr>
        <w:t>dossier de co-tutelle au rectorat ?</w:t>
      </w:r>
    </w:p>
    <w:p w:rsidR="00FB1914" w:rsidRDefault="00FB1914" w:rsidP="00FB1914">
      <w:pPr>
        <w:numPr>
          <w:ilvl w:val="0"/>
          <w:numId w:val="28"/>
        </w:numPr>
        <w:spacing w:before="100" w:beforeAutospacing="1" w:after="100" w:afterAutospacing="1"/>
        <w:rPr>
          <w:lang w:bidi="kn"/>
        </w:rPr>
      </w:pPr>
      <w:r>
        <w:rPr>
          <w:lang w:bidi="kn"/>
        </w:rPr>
        <w:t>time-condensed, préparation d'analyse de sensibilité, passage à décennal, multi-scale ?</w:t>
      </w:r>
    </w:p>
    <w:p w:rsidR="00FB1914" w:rsidRDefault="00FB1914" w:rsidP="00FB1914">
      <w:pPr>
        <w:numPr>
          <w:ilvl w:val="0"/>
          <w:numId w:val="28"/>
        </w:numPr>
        <w:spacing w:before="100" w:beforeAutospacing="1" w:after="100" w:afterAutospacing="1"/>
        <w:rPr>
          <w:lang w:bidi="kn"/>
        </w:rPr>
      </w:pPr>
      <w:r>
        <w:rPr>
          <w:lang w:bidi="kn"/>
        </w:rPr>
        <w:t>CR réunion Ferber ?</w:t>
      </w:r>
    </w:p>
    <w:p w:rsidR="00CD656F" w:rsidRPr="00EB22F7" w:rsidRDefault="00CD656F" w:rsidP="00CD656F">
      <w:pPr>
        <w:pStyle w:val="Titre2"/>
        <w:rPr>
          <w:lang w:val="en-US"/>
        </w:rPr>
      </w:pPr>
      <w:r w:rsidRPr="00EB22F7">
        <w:rPr>
          <w:lang w:val="en-US"/>
        </w:rPr>
        <w:t>13.08.2014 repast nabble: Adding bitmaps to 2D displays (e.g., facility maps)</w:t>
      </w:r>
    </w:p>
    <w:p w:rsidR="00CD656F" w:rsidRPr="00CD656F" w:rsidRDefault="00CD656F" w:rsidP="00CD656F">
      <w:pPr>
        <w:numPr>
          <w:ilvl w:val="0"/>
          <w:numId w:val="29"/>
        </w:numPr>
        <w:rPr>
          <w:sz w:val="18"/>
          <w:szCs w:val="18"/>
        </w:rPr>
      </w:pPr>
      <w:r w:rsidRPr="00EB22F7">
        <w:rPr>
          <w:sz w:val="18"/>
          <w:szCs w:val="18"/>
          <w:lang w:val="en-US"/>
        </w:rPr>
        <w:t xml:space="preserve">May 08, 2012 #NASRI BIN OTHMAN# Adding bitmaps to 2D displays (e.g., facility maps) – Hi, I've just tried Repast Simphony 2.0 and I am wondering what is the best way to add a static bitmap to a 2D display? </w:t>
      </w:r>
      <w:r w:rsidRPr="00CD656F">
        <w:rPr>
          <w:sz w:val="18"/>
          <w:szCs w:val="18"/>
        </w:rPr>
        <w:t>For instance, in the...</w:t>
      </w:r>
    </w:p>
    <w:p w:rsidR="00CD656F" w:rsidRPr="00EB22F7" w:rsidRDefault="00CD656F" w:rsidP="00CD656F">
      <w:pPr>
        <w:numPr>
          <w:ilvl w:val="0"/>
          <w:numId w:val="29"/>
        </w:numPr>
        <w:rPr>
          <w:sz w:val="18"/>
          <w:szCs w:val="18"/>
          <w:lang w:val="en-US"/>
        </w:rPr>
      </w:pPr>
      <w:r w:rsidRPr="00EB22F7">
        <w:rPr>
          <w:sz w:val="18"/>
          <w:szCs w:val="18"/>
          <w:lang w:val="en-US"/>
        </w:rPr>
        <w:t>May 10, 2012; 7:27pm Tatara, Eric R. Tatara, Eric R.</w:t>
      </w:r>
    </w:p>
    <w:p w:rsidR="00CD656F" w:rsidRPr="00EB22F7" w:rsidRDefault="00CD656F" w:rsidP="00CD656F">
      <w:pPr>
        <w:ind w:left="708"/>
        <w:rPr>
          <w:sz w:val="20"/>
          <w:szCs w:val="20"/>
          <w:lang w:val="en-US"/>
        </w:rPr>
      </w:pPr>
      <w:r w:rsidRPr="00EB22F7">
        <w:rPr>
          <w:sz w:val="20"/>
          <w:szCs w:val="20"/>
          <w:lang w:val="en-US"/>
        </w:rPr>
        <w:t xml:space="preserve">You can add background layers by creating an agent class that serves only to display the image in the display.   For example create a </w:t>
      </w:r>
      <w:r w:rsidRPr="00EB22F7">
        <w:rPr>
          <w:b/>
          <w:bCs/>
          <w:sz w:val="20"/>
          <w:szCs w:val="20"/>
          <w:lang w:val="en-US"/>
        </w:rPr>
        <w:t>class called Background1</w:t>
      </w:r>
      <w:r w:rsidRPr="00EB22F7">
        <w:rPr>
          <w:sz w:val="20"/>
          <w:szCs w:val="20"/>
          <w:lang w:val="en-US"/>
        </w:rPr>
        <w:t>, create one instance of this class and add it to the context and finally move it to the center of the space.  This agent doesnt need to actually do anything during the sim, so it will not add any computational overhead by itself.  You can assign an image file to the agnent in the display wizard which appears when you double click on a display in the Scenario tree.  In the "Agent Selection" tab, select the Background1 (or however you name it) class from the left colum and move it to the right colum.  Make sure that the bacground class is at the bottom of the list in the right colum.  In the "Agent Style" tab, select the background agent type and click the edit style button (pencil and paper).  In the shape editor dialog that appears, click the "Select Icon File" button and browse to the image that represents your background.  The preview box on the right should show the image you selected.</w:t>
      </w:r>
    </w:p>
    <w:p w:rsidR="00CD656F" w:rsidRPr="00EB22F7" w:rsidRDefault="00CD656F" w:rsidP="00CD656F">
      <w:pPr>
        <w:ind w:left="708"/>
        <w:rPr>
          <w:sz w:val="20"/>
          <w:szCs w:val="20"/>
          <w:lang w:val="en-US"/>
        </w:rPr>
      </w:pPr>
    </w:p>
    <w:p w:rsidR="00CD656F" w:rsidRPr="00EB22F7" w:rsidRDefault="00CD656F" w:rsidP="00CD656F">
      <w:pPr>
        <w:ind w:left="708"/>
        <w:rPr>
          <w:sz w:val="20"/>
          <w:szCs w:val="20"/>
          <w:lang w:val="en-US"/>
        </w:rPr>
      </w:pPr>
      <w:r w:rsidRPr="00EB22F7">
        <w:rPr>
          <w:sz w:val="20"/>
          <w:szCs w:val="20"/>
          <w:lang w:val="en-US"/>
        </w:rPr>
        <w:t>The scaling of icons can use a constant value, or a value returned from the background agent class.  A constant value in the "Icon Size" / "Value" box in the style editor should scale the image based on the value.  However, I have tried this and it doesnt appear to be working as it should.  You can also scale the icon size by using a method in the "Value" box.   For example if you create a method in the background class called "getScale()" that returns a double value, this method will apeear in the style edior "Value" box.  I just tried this approach, and it works well if you supply a method as just described, and set the values for "Minimum," "Maximum," and "Scaling" to "1.0."  This way you can use the scale method defined in the background class to adjust the size of the image.  Finally, you can change the position of the background image in the space to adjust the 2D offset.</w:t>
      </w:r>
    </w:p>
    <w:p w:rsidR="00CD656F" w:rsidRPr="00EB22F7" w:rsidRDefault="00CD656F" w:rsidP="00CD656F">
      <w:pPr>
        <w:ind w:left="708"/>
        <w:rPr>
          <w:sz w:val="20"/>
          <w:szCs w:val="20"/>
          <w:lang w:val="en-US"/>
        </w:rPr>
      </w:pPr>
    </w:p>
    <w:p w:rsidR="00FB1914" w:rsidRDefault="00653DD9" w:rsidP="00CD656F">
      <w:pPr>
        <w:ind w:left="708"/>
        <w:rPr>
          <w:sz w:val="20"/>
          <w:szCs w:val="20"/>
        </w:rPr>
      </w:pPr>
      <w:r w:rsidRPr="00CD656F">
        <w:rPr>
          <w:sz w:val="20"/>
          <w:szCs w:val="20"/>
        </w:rPr>
        <w:t>E</w:t>
      </w:r>
      <w:r w:rsidR="00CD656F" w:rsidRPr="00CD656F">
        <w:rPr>
          <w:sz w:val="20"/>
          <w:szCs w:val="20"/>
        </w:rPr>
        <w:t>ric</w:t>
      </w:r>
    </w:p>
    <w:p w:rsidR="00653DD9" w:rsidRPr="00653DD9" w:rsidRDefault="00653DD9" w:rsidP="00653DD9">
      <w:pPr>
        <w:pStyle w:val="Titre2"/>
      </w:pPr>
      <w:r w:rsidRPr="00653DD9">
        <w:t>14.08.2014 – régression sur grille gravitaire</w:t>
      </w:r>
    </w:p>
    <w:p w:rsidR="00653DD9" w:rsidRDefault="00653DD9" w:rsidP="00CD656F">
      <w:pPr>
        <w:ind w:left="708"/>
        <w:rPr>
          <w:sz w:val="20"/>
          <w:szCs w:val="20"/>
        </w:rPr>
      </w:pPr>
    </w:p>
    <w:p w:rsidR="00653DD9" w:rsidRDefault="007C574C" w:rsidP="00CD656F">
      <w:pPr>
        <w:ind w:left="708"/>
      </w:pPr>
      <w:r>
        <w:rPr>
          <w:noProof/>
          <w:sz w:val="20"/>
          <w:szCs w:val="20"/>
        </w:rPr>
        <w:lastRenderedPageBreak/>
        <w:drawing>
          <wp:inline distT="0" distB="0" distL="0" distR="0">
            <wp:extent cx="3667125" cy="217170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l="12012" t="13268" r="56076" b="58051"/>
                    <a:stretch>
                      <a:fillRect/>
                    </a:stretch>
                  </pic:blipFill>
                  <pic:spPr bwMode="auto">
                    <a:xfrm>
                      <a:off x="0" y="0"/>
                      <a:ext cx="3667125" cy="2171700"/>
                    </a:xfrm>
                    <a:prstGeom prst="rect">
                      <a:avLst/>
                    </a:prstGeom>
                    <a:noFill/>
                    <a:ln>
                      <a:noFill/>
                    </a:ln>
                  </pic:spPr>
                </pic:pic>
              </a:graphicData>
            </a:graphic>
          </wp:inline>
        </w:drawing>
      </w:r>
      <w:r>
        <w:rPr>
          <w:noProof/>
        </w:rPr>
        <w:drawing>
          <wp:inline distT="0" distB="0" distL="0" distR="0">
            <wp:extent cx="3667125" cy="21907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67125" cy="2190750"/>
                    </a:xfrm>
                    <a:prstGeom prst="rect">
                      <a:avLst/>
                    </a:prstGeom>
                    <a:noFill/>
                    <a:ln>
                      <a:noFill/>
                    </a:ln>
                  </pic:spPr>
                </pic:pic>
              </a:graphicData>
            </a:graphic>
          </wp:inline>
        </w:drawing>
      </w:r>
    </w:p>
    <w:p w:rsidR="00747D69" w:rsidRPr="00747D69" w:rsidRDefault="007C574C" w:rsidP="00CD656F">
      <w:pPr>
        <w:ind w:left="708"/>
      </w:pPr>
      <w:r>
        <w:rPr>
          <w:noProof/>
        </w:rPr>
        <w:drawing>
          <wp:inline distT="0" distB="0" distL="0" distR="0">
            <wp:extent cx="3667125" cy="220027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7125" cy="2200275"/>
                    </a:xfrm>
                    <a:prstGeom prst="rect">
                      <a:avLst/>
                    </a:prstGeom>
                    <a:noFill/>
                    <a:ln>
                      <a:noFill/>
                    </a:ln>
                  </pic:spPr>
                </pic:pic>
              </a:graphicData>
            </a:graphic>
          </wp:inline>
        </w:drawing>
      </w:r>
    </w:p>
    <w:p w:rsidR="00653DD9" w:rsidRDefault="007C574C" w:rsidP="00CD656F">
      <w:pPr>
        <w:ind w:left="708"/>
      </w:pPr>
      <w:r>
        <w:rPr>
          <w:noProof/>
        </w:rPr>
        <w:drawing>
          <wp:inline distT="0" distB="0" distL="0" distR="0">
            <wp:extent cx="3667125" cy="2200275"/>
            <wp:effectExtent l="0" t="0" r="9525"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7125" cy="2200275"/>
                    </a:xfrm>
                    <a:prstGeom prst="rect">
                      <a:avLst/>
                    </a:prstGeom>
                    <a:noFill/>
                    <a:ln>
                      <a:noFill/>
                    </a:ln>
                  </pic:spPr>
                </pic:pic>
              </a:graphicData>
            </a:graphic>
          </wp:inline>
        </w:drawing>
      </w:r>
    </w:p>
    <w:p w:rsidR="00747D69" w:rsidRDefault="007C574C" w:rsidP="00CD656F">
      <w:pPr>
        <w:ind w:left="708"/>
      </w:pPr>
      <w:r>
        <w:rPr>
          <w:noProof/>
        </w:rPr>
        <w:lastRenderedPageBreak/>
        <w:drawing>
          <wp:inline distT="0" distB="0" distL="0" distR="0">
            <wp:extent cx="3324225" cy="19907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4225" cy="1990725"/>
                    </a:xfrm>
                    <a:prstGeom prst="rect">
                      <a:avLst/>
                    </a:prstGeom>
                    <a:noFill/>
                    <a:ln>
                      <a:noFill/>
                    </a:ln>
                  </pic:spPr>
                </pic:pic>
              </a:graphicData>
            </a:graphic>
          </wp:inline>
        </w:drawing>
      </w:r>
      <w:r>
        <w:rPr>
          <w:noProof/>
        </w:rPr>
        <w:drawing>
          <wp:inline distT="0" distB="0" distL="0" distR="0">
            <wp:extent cx="3324225" cy="1990725"/>
            <wp:effectExtent l="0" t="0" r="9525"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4225" cy="1990725"/>
                    </a:xfrm>
                    <a:prstGeom prst="rect">
                      <a:avLst/>
                    </a:prstGeom>
                    <a:noFill/>
                    <a:ln>
                      <a:noFill/>
                    </a:ln>
                  </pic:spPr>
                </pic:pic>
              </a:graphicData>
            </a:graphic>
          </wp:inline>
        </w:drawing>
      </w:r>
    </w:p>
    <w:p w:rsidR="00747D69" w:rsidRDefault="007C574C" w:rsidP="00CD656F">
      <w:pPr>
        <w:ind w:left="708"/>
      </w:pPr>
      <w:r>
        <w:rPr>
          <w:noProof/>
        </w:rPr>
        <w:drawing>
          <wp:inline distT="0" distB="0" distL="0" distR="0">
            <wp:extent cx="3200400" cy="19240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0400" cy="1924050"/>
                    </a:xfrm>
                    <a:prstGeom prst="rect">
                      <a:avLst/>
                    </a:prstGeom>
                    <a:noFill/>
                    <a:ln>
                      <a:noFill/>
                    </a:ln>
                  </pic:spPr>
                </pic:pic>
              </a:graphicData>
            </a:graphic>
          </wp:inline>
        </w:drawing>
      </w:r>
    </w:p>
    <w:p w:rsidR="00747D69" w:rsidRDefault="007C574C" w:rsidP="00CD656F">
      <w:pPr>
        <w:ind w:left="708"/>
      </w:pPr>
      <w:r>
        <w:rPr>
          <w:noProof/>
        </w:rPr>
        <w:drawing>
          <wp:inline distT="0" distB="0" distL="0" distR="0">
            <wp:extent cx="3543300" cy="233362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3300" cy="2333625"/>
                    </a:xfrm>
                    <a:prstGeom prst="rect">
                      <a:avLst/>
                    </a:prstGeom>
                    <a:noFill/>
                    <a:ln>
                      <a:noFill/>
                    </a:ln>
                  </pic:spPr>
                </pic:pic>
              </a:graphicData>
            </a:graphic>
          </wp:inline>
        </w:drawing>
      </w:r>
    </w:p>
    <w:p w:rsidR="008D26F4" w:rsidRDefault="007C574C" w:rsidP="008D26F4">
      <w:r>
        <w:rPr>
          <w:noProof/>
        </w:rPr>
        <w:lastRenderedPageBreak/>
        <w:drawing>
          <wp:inline distT="0" distB="0" distL="0" distR="0">
            <wp:extent cx="3543300" cy="2124075"/>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43300" cy="2124075"/>
                    </a:xfrm>
                    <a:prstGeom prst="rect">
                      <a:avLst/>
                    </a:prstGeom>
                    <a:noFill/>
                    <a:ln>
                      <a:noFill/>
                    </a:ln>
                  </pic:spPr>
                </pic:pic>
              </a:graphicData>
            </a:graphic>
          </wp:inline>
        </w:drawing>
      </w:r>
      <w:r>
        <w:rPr>
          <w:noProof/>
        </w:rPr>
        <w:drawing>
          <wp:inline distT="0" distB="0" distL="0" distR="0">
            <wp:extent cx="3421380" cy="1951355"/>
            <wp:effectExtent l="0" t="0" r="26670" b="10795"/>
            <wp:docPr id="45" name="Graphique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Pr>
          <w:noProof/>
        </w:rPr>
        <w:drawing>
          <wp:inline distT="0" distB="0" distL="0" distR="0">
            <wp:extent cx="3421380" cy="2607945"/>
            <wp:effectExtent l="0" t="0" r="26670" b="20955"/>
            <wp:docPr id="46" name="Graphique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Pr>
          <w:noProof/>
        </w:rPr>
        <w:drawing>
          <wp:inline distT="0" distB="0" distL="0" distR="0">
            <wp:extent cx="3421380" cy="1665605"/>
            <wp:effectExtent l="0" t="0" r="26670" b="10795"/>
            <wp:docPr id="47" name="Graphique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Pr>
          <w:noProof/>
        </w:rPr>
        <w:drawing>
          <wp:inline distT="0" distB="0" distL="0" distR="0">
            <wp:extent cx="3934460" cy="2056130"/>
            <wp:effectExtent l="0" t="0" r="27940" b="20320"/>
            <wp:docPr id="48" name="Graphique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extent cx="3991610" cy="2066925"/>
            <wp:effectExtent l="0" t="0" r="27940" b="9525"/>
            <wp:docPr id="49" name="Graphique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2A4DB7" w:rsidRDefault="002A4DB7" w:rsidP="00CD656F">
      <w:pPr>
        <w:ind w:left="708"/>
      </w:pPr>
    </w:p>
    <w:p w:rsidR="005E58B2" w:rsidRDefault="005E58B2" w:rsidP="005E58B2">
      <w:pPr>
        <w:pStyle w:val="Titre2"/>
      </w:pPr>
      <w:r>
        <w:t>18.08.</w:t>
      </w:r>
      <w:r>
        <w:lastRenderedPageBreak/>
        <w:t>2014 SimMasto stats</w:t>
      </w:r>
    </w:p>
    <w:p w:rsidR="005E58B2" w:rsidRPr="005E58B2" w:rsidRDefault="005E58B2" w:rsidP="005E58B2">
      <w:pPr>
        <w:ind w:left="708"/>
        <w:rPr>
          <w:szCs w:val="20"/>
        </w:rPr>
      </w:pPr>
      <w:r w:rsidRPr="005E58B2">
        <w:rPr>
          <w:szCs w:val="20"/>
        </w:rPr>
        <w:t xml:space="preserve">123 classes </w:t>
      </w:r>
    </w:p>
    <w:p w:rsidR="005E58B2" w:rsidRPr="005E58B2" w:rsidRDefault="005E58B2" w:rsidP="005E58B2">
      <w:pPr>
        <w:ind w:left="708"/>
        <w:rPr>
          <w:szCs w:val="20"/>
        </w:rPr>
      </w:pPr>
      <w:r w:rsidRPr="005E58B2">
        <w:rPr>
          <w:szCs w:val="20"/>
        </w:rPr>
        <w:t xml:space="preserve">443 attributes </w:t>
      </w:r>
    </w:p>
    <w:p w:rsidR="005E58B2" w:rsidRPr="005E58B2" w:rsidRDefault="005E58B2" w:rsidP="005E58B2">
      <w:pPr>
        <w:ind w:left="708"/>
        <w:rPr>
          <w:szCs w:val="20"/>
        </w:rPr>
      </w:pPr>
      <w:r w:rsidRPr="005E58B2">
        <w:rPr>
          <w:szCs w:val="20"/>
        </w:rPr>
        <w:t xml:space="preserve">231 relations </w:t>
      </w:r>
    </w:p>
    <w:p w:rsidR="005E58B2" w:rsidRDefault="005E58B2" w:rsidP="005E58B2">
      <w:pPr>
        <w:ind w:left="708"/>
        <w:rPr>
          <w:szCs w:val="20"/>
        </w:rPr>
      </w:pPr>
      <w:r w:rsidRPr="005E58B2">
        <w:rPr>
          <w:szCs w:val="20"/>
        </w:rPr>
        <w:t>1006 operations</w:t>
      </w:r>
    </w:p>
    <w:p w:rsidR="00EB22F7" w:rsidRDefault="00EB22F7" w:rsidP="005E58B2">
      <w:pPr>
        <w:ind w:left="708"/>
        <w:rPr>
          <w:szCs w:val="20"/>
        </w:rPr>
      </w:pPr>
    </w:p>
    <w:p w:rsidR="00EB22F7" w:rsidRPr="00EB22F7" w:rsidRDefault="00EB22F7" w:rsidP="00EB22F7">
      <w:pPr>
        <w:pStyle w:val="Titre2"/>
      </w:pPr>
      <w:r w:rsidRPr="00EB22F7">
        <w:t xml:space="preserve">20.08.2014 </w:t>
      </w:r>
      <w:r w:rsidR="00451389" w:rsidRPr="00451389">
        <w:t>SVN 717</w:t>
      </w:r>
      <w:r w:rsidR="00451389">
        <w:t xml:space="preserve"> - </w:t>
      </w:r>
      <w:r w:rsidRPr="00EB22F7">
        <w:t>Révision code Mboup </w:t>
      </w:r>
      <w:r w:rsidRPr="00EB22F7">
        <w:sym w:font="Wingdings" w:char="F04C"/>
      </w:r>
      <w:r w:rsidR="00451389">
        <w:t xml:space="preserve"> </w:t>
      </w:r>
      <w:r w:rsidR="00451389">
        <w:rPr>
          <w:rFonts w:ascii="Segoe UI" w:hAnsi="Segoe UI" w:cs="Segoe UI"/>
          <w:sz w:val="18"/>
          <w:szCs w:val="18"/>
        </w:rPr>
        <w:t xml:space="preserve">+ charte programmation SimMasto </w:t>
      </w:r>
    </w:p>
    <w:p w:rsidR="00EB22F7" w:rsidRPr="00EB22F7" w:rsidRDefault="00EB22F7" w:rsidP="005E6630">
      <w:pPr>
        <w:numPr>
          <w:ilvl w:val="0"/>
          <w:numId w:val="30"/>
        </w:numPr>
        <w:rPr>
          <w:szCs w:val="20"/>
        </w:rPr>
      </w:pPr>
      <w:r w:rsidRPr="00EB22F7">
        <w:rPr>
          <w:szCs w:val="20"/>
        </w:rPr>
        <w:t>création d'une classe non abstract: A_InspectorTransportation -&gt; remplacé par C_...</w:t>
      </w:r>
    </w:p>
    <w:p w:rsidR="00EB22F7" w:rsidRPr="00EB22F7" w:rsidRDefault="00EB22F7" w:rsidP="005E6630">
      <w:pPr>
        <w:numPr>
          <w:ilvl w:val="0"/>
          <w:numId w:val="30"/>
        </w:numPr>
        <w:rPr>
          <w:szCs w:val="20"/>
        </w:rPr>
      </w:pPr>
      <w:r w:rsidRPr="00EB22F7">
        <w:rPr>
          <w:szCs w:val="20"/>
        </w:rPr>
        <w:t>création d'une procédure: initProtocolTransportation alors que tous les autres protocoles le font dans le constructeur -&gt; supprimé</w:t>
      </w:r>
    </w:p>
    <w:p w:rsidR="00EB22F7" w:rsidRPr="00EB22F7" w:rsidRDefault="00EB22F7" w:rsidP="005E6630">
      <w:pPr>
        <w:numPr>
          <w:ilvl w:val="0"/>
          <w:numId w:val="30"/>
        </w:numPr>
        <w:rPr>
          <w:szCs w:val="20"/>
        </w:rPr>
      </w:pPr>
      <w:r w:rsidRPr="00EB22F7">
        <w:rPr>
          <w:szCs w:val="20"/>
        </w:rPr>
        <w:t>les procédures avec ... comme argument sont trompeuse, revoir toutes les procédures qui la contienne et enlever cette fonction lorsqu'elle n'est pas nécessaire.</w:t>
      </w:r>
    </w:p>
    <w:p w:rsidR="00EB22F7" w:rsidRPr="00EB22F7" w:rsidRDefault="00725243" w:rsidP="005E6630">
      <w:pPr>
        <w:numPr>
          <w:ilvl w:val="0"/>
          <w:numId w:val="30"/>
        </w:numPr>
        <w:rPr>
          <w:szCs w:val="20"/>
        </w:rPr>
      </w:pPr>
      <w:r>
        <w:rPr>
          <w:szCs w:val="20"/>
        </w:rPr>
        <w:t xml:space="preserve">Les champs qui sont de simples listes de simples champs se nomment champList. Mis à part ce cas : </w:t>
      </w:r>
      <w:r w:rsidR="00EB22F7" w:rsidRPr="00EB22F7">
        <w:rPr>
          <w:szCs w:val="20"/>
        </w:rPr>
        <w:t xml:space="preserve">si un </w:t>
      </w:r>
      <w:r>
        <w:rPr>
          <w:szCs w:val="20"/>
        </w:rPr>
        <w:t xml:space="preserve">champ ou un </w:t>
      </w:r>
      <w:r w:rsidR="00EB22F7" w:rsidRPr="00EB22F7">
        <w:rPr>
          <w:szCs w:val="20"/>
        </w:rPr>
        <w:t>nom de procédure fait référence à une liste, ne pas mettre list dans le nom de la procédure, juste mettre le nom de la classe avec un "s" ex: setCitiesListByAreaAndGraphLandPlot devient setCitiesByAreaAndGraphLandPlot</w:t>
      </w:r>
    </w:p>
    <w:p w:rsidR="00EB22F7" w:rsidRDefault="00EB22F7" w:rsidP="005E6630">
      <w:pPr>
        <w:numPr>
          <w:ilvl w:val="0"/>
          <w:numId w:val="30"/>
        </w:numPr>
        <w:rPr>
          <w:szCs w:val="20"/>
        </w:rPr>
      </w:pPr>
      <w:r w:rsidRPr="00EB22F7">
        <w:rPr>
          <w:szCs w:val="20"/>
        </w:rPr>
        <w:t>Pas la peine de faire un champ pour des variables utilisées une seule fois exemple: transportationIndicatorsFileName = transportationIndicators.getName(); est utilisé une seule fois</w:t>
      </w:r>
    </w:p>
    <w:p w:rsidR="00F7743E" w:rsidRDefault="00F7743E" w:rsidP="005E6630">
      <w:pPr>
        <w:numPr>
          <w:ilvl w:val="0"/>
          <w:numId w:val="30"/>
        </w:numPr>
        <w:rPr>
          <w:szCs w:val="20"/>
        </w:rPr>
      </w:pPr>
      <w:r>
        <w:rPr>
          <w:szCs w:val="20"/>
        </w:rPr>
        <w:t xml:space="preserve">Ecrire tous les commentaires </w:t>
      </w:r>
      <w:r w:rsidRPr="00F7743E">
        <w:rPr>
          <w:szCs w:val="20"/>
          <w:u w:val="single"/>
        </w:rPr>
        <w:t>en anglais</w:t>
      </w:r>
      <w:r w:rsidRPr="00F7743E">
        <w:rPr>
          <w:szCs w:val="20"/>
        </w:rPr>
        <w:t xml:space="preserve"> (</w:t>
      </w:r>
      <w:r w:rsidR="005E6630">
        <w:rPr>
          <w:szCs w:val="20"/>
        </w:rPr>
        <w:t>c’</w:t>
      </w:r>
      <w:r>
        <w:rPr>
          <w:szCs w:val="20"/>
        </w:rPr>
        <w:t xml:space="preserve">est dans la </w:t>
      </w:r>
      <w:r w:rsidRPr="00F7743E">
        <w:rPr>
          <w:szCs w:val="20"/>
        </w:rPr>
        <w:t>charte du projet)</w:t>
      </w:r>
    </w:p>
    <w:p w:rsidR="00F7743E" w:rsidRDefault="00F7743E" w:rsidP="005E6630">
      <w:pPr>
        <w:numPr>
          <w:ilvl w:val="0"/>
          <w:numId w:val="30"/>
        </w:numPr>
        <w:rPr>
          <w:szCs w:val="20"/>
        </w:rPr>
      </w:pPr>
      <w:r>
        <w:rPr>
          <w:szCs w:val="20"/>
        </w:rPr>
        <w:t xml:space="preserve">Mettre systématiquement un </w:t>
      </w:r>
      <w:r w:rsidRPr="00F7743E">
        <w:rPr>
          <w:szCs w:val="20"/>
        </w:rPr>
        <w:t>@Override</w:t>
      </w:r>
      <w:r>
        <w:rPr>
          <w:szCs w:val="20"/>
        </w:rPr>
        <w:t xml:space="preserve"> quand la procédure override une autre</w:t>
      </w:r>
    </w:p>
    <w:p w:rsidR="005E6630" w:rsidRDefault="005E6630" w:rsidP="005E6630">
      <w:pPr>
        <w:numPr>
          <w:ilvl w:val="0"/>
          <w:numId w:val="30"/>
        </w:numPr>
        <w:rPr>
          <w:szCs w:val="20"/>
        </w:rPr>
      </w:pPr>
      <w:r>
        <w:rPr>
          <w:szCs w:val="20"/>
        </w:rPr>
        <w:lastRenderedPageBreak/>
        <w:t>Ne pas laisser de ligne vide dans le code sauf avant une procédure si cela est nécessaire pour la lisibilité du code.</w:t>
      </w:r>
    </w:p>
    <w:p w:rsidR="00F7743E" w:rsidRDefault="005E6630" w:rsidP="005E6630">
      <w:pPr>
        <w:numPr>
          <w:ilvl w:val="0"/>
          <w:numId w:val="30"/>
        </w:numPr>
        <w:rPr>
          <w:szCs w:val="20"/>
        </w:rPr>
      </w:pPr>
      <w:r>
        <w:rPr>
          <w:szCs w:val="20"/>
        </w:rPr>
        <w:t>C</w:t>
      </w:r>
      <w:r w:rsidR="00F7743E">
        <w:rPr>
          <w:szCs w:val="20"/>
        </w:rPr>
        <w:t>ommenter les parties du code avec trois lignes. Exemple :</w:t>
      </w:r>
    </w:p>
    <w:p w:rsidR="00F7743E" w:rsidRDefault="00F7743E" w:rsidP="005E6630">
      <w:pPr>
        <w:ind w:left="1440"/>
        <w:rPr>
          <w:szCs w:val="20"/>
        </w:rPr>
      </w:pPr>
      <w:r>
        <w:rPr>
          <w:szCs w:val="20"/>
        </w:rPr>
        <w:t xml:space="preserve">// </w:t>
      </w:r>
    </w:p>
    <w:p w:rsidR="00F7743E" w:rsidRDefault="00F7743E" w:rsidP="005E6630">
      <w:pPr>
        <w:ind w:left="1440"/>
        <w:rPr>
          <w:szCs w:val="20"/>
        </w:rPr>
      </w:pPr>
      <w:r>
        <w:rPr>
          <w:szCs w:val="20"/>
        </w:rPr>
        <w:t>// FIELDS ou CONSTRUCTOR ou METHODS ou GETTERS &amp; SETTERS</w:t>
      </w:r>
    </w:p>
    <w:p w:rsidR="00F7743E" w:rsidRDefault="00F7743E" w:rsidP="005E6630">
      <w:pPr>
        <w:ind w:left="1440"/>
        <w:rPr>
          <w:szCs w:val="20"/>
        </w:rPr>
      </w:pPr>
      <w:r>
        <w:rPr>
          <w:szCs w:val="20"/>
        </w:rPr>
        <w:t>//</w:t>
      </w:r>
    </w:p>
    <w:p w:rsidR="00F7743E" w:rsidRDefault="00F7743E" w:rsidP="005E6630">
      <w:pPr>
        <w:numPr>
          <w:ilvl w:val="0"/>
          <w:numId w:val="30"/>
        </w:numPr>
        <w:rPr>
          <w:szCs w:val="20"/>
        </w:rPr>
      </w:pPr>
      <w:r>
        <w:rPr>
          <w:szCs w:val="20"/>
        </w:rPr>
        <w:t>Ne pas laisser de lignes vierges entre les procédures</w:t>
      </w:r>
    </w:p>
    <w:p w:rsidR="00F7743E" w:rsidRDefault="00F7743E" w:rsidP="005E6630">
      <w:pPr>
        <w:numPr>
          <w:ilvl w:val="0"/>
          <w:numId w:val="30"/>
        </w:numPr>
        <w:rPr>
          <w:szCs w:val="20"/>
        </w:rPr>
      </w:pPr>
      <w:r>
        <w:rPr>
          <w:szCs w:val="20"/>
        </w:rPr>
        <w:t>Quel est le rôle de existeCities ?</w:t>
      </w:r>
    </w:p>
    <w:p w:rsidR="00D871C6" w:rsidRDefault="00D871C6" w:rsidP="005E6630">
      <w:pPr>
        <w:numPr>
          <w:ilvl w:val="0"/>
          <w:numId w:val="30"/>
        </w:numPr>
        <w:rPr>
          <w:szCs w:val="20"/>
        </w:rPr>
      </w:pPr>
      <w:r>
        <w:rPr>
          <w:szCs w:val="20"/>
        </w:rPr>
        <w:t>Déplacé chronoBuilder de C_ReadWriteFile en constructeur de C_Chronogram (</w:t>
      </w:r>
      <w:r w:rsidRPr="00D871C6">
        <w:rPr>
          <w:szCs w:val="20"/>
          <w:u w:val="single"/>
        </w:rPr>
        <w:t>sa place</w:t>
      </w:r>
      <w:r>
        <w:rPr>
          <w:szCs w:val="20"/>
        </w:rPr>
        <w:t>)</w:t>
      </w:r>
    </w:p>
    <w:p w:rsidR="00D871C6" w:rsidRDefault="00D871C6" w:rsidP="005E6630">
      <w:pPr>
        <w:numPr>
          <w:ilvl w:val="0"/>
          <w:numId w:val="30"/>
        </w:numPr>
        <w:rPr>
          <w:szCs w:val="20"/>
        </w:rPr>
      </w:pPr>
      <w:r>
        <w:rPr>
          <w:szCs w:val="20"/>
        </w:rPr>
        <w:t xml:space="preserve">Déplacé </w:t>
      </w:r>
      <w:r w:rsidRPr="00D871C6">
        <w:rPr>
          <w:szCs w:val="20"/>
        </w:rPr>
        <w:t>splitRepastXmlConfigFiles</w:t>
      </w:r>
      <w:r>
        <w:rPr>
          <w:szCs w:val="20"/>
        </w:rPr>
        <w:t xml:space="preserve"> de C_ReadWriteFile vers C_ChooseProtocol (sa place aussi)</w:t>
      </w:r>
    </w:p>
    <w:p w:rsidR="00D871C6" w:rsidRPr="00D871C6" w:rsidRDefault="00D871C6" w:rsidP="005E6630">
      <w:pPr>
        <w:numPr>
          <w:ilvl w:val="0"/>
          <w:numId w:val="30"/>
        </w:numPr>
        <w:rPr>
          <w:szCs w:val="20"/>
          <w:lang w:val="en-US"/>
        </w:rPr>
      </w:pPr>
      <w:r w:rsidRPr="00D871C6">
        <w:rPr>
          <w:szCs w:val="20"/>
          <w:lang w:val="en-US"/>
        </w:rPr>
        <w:t>Déplacé buildBatchParametersFiles de C_ReadWriteFile vers C_BatchParamsBuilder</w:t>
      </w:r>
      <w:r>
        <w:rPr>
          <w:szCs w:val="20"/>
          <w:lang w:val="en-US"/>
        </w:rPr>
        <w:t xml:space="preserve"> (sa place aussi)</w:t>
      </w:r>
    </w:p>
    <w:p w:rsidR="00D871C6" w:rsidRDefault="00D871C6" w:rsidP="005E6630">
      <w:pPr>
        <w:numPr>
          <w:ilvl w:val="0"/>
          <w:numId w:val="30"/>
        </w:numPr>
        <w:rPr>
          <w:szCs w:val="20"/>
        </w:rPr>
      </w:pPr>
      <w:r>
        <w:rPr>
          <w:szCs w:val="20"/>
        </w:rPr>
        <w:t xml:space="preserve">Ne pas mettre des </w:t>
      </w:r>
      <w:r w:rsidRPr="00D871C6">
        <w:rPr>
          <w:szCs w:val="20"/>
        </w:rPr>
        <w:t>@SuppressWarnings</w:t>
      </w:r>
      <w:r>
        <w:rPr>
          <w:szCs w:val="20"/>
        </w:rPr>
        <w:t xml:space="preserve"> pour supprimer des problèmes (sauf si le problème est géré).</w:t>
      </w:r>
    </w:p>
    <w:p w:rsidR="00E1387D" w:rsidRPr="00E1387D" w:rsidRDefault="00E1387D" w:rsidP="005E6630">
      <w:pPr>
        <w:numPr>
          <w:ilvl w:val="0"/>
          <w:numId w:val="30"/>
        </w:numPr>
        <w:rPr>
          <w:szCs w:val="20"/>
        </w:rPr>
      </w:pPr>
      <w:r>
        <w:rPr>
          <w:szCs w:val="20"/>
        </w:rPr>
        <w:t xml:space="preserve">manageUniverse passe de various procédure à protocole avec ajout d’un calendrier spécifique par protocole : </w:t>
      </w:r>
      <w:r>
        <w:rPr>
          <w:szCs w:val="20"/>
        </w:rPr>
        <w:br/>
      </w:r>
      <w:r w:rsidRPr="00E1387D">
        <w:rPr>
          <w:szCs w:val="20"/>
        </w:rPr>
        <w:t>protected C_Calendar protocolCalendar; // in multiscale contexts, several protocols with their own calendar may run concurrently JLF 08.2014</w:t>
      </w:r>
    </w:p>
    <w:p w:rsidR="00951892" w:rsidRDefault="00951892" w:rsidP="005E6630">
      <w:pPr>
        <w:numPr>
          <w:ilvl w:val="0"/>
          <w:numId w:val="30"/>
        </w:numPr>
        <w:rPr>
          <w:szCs w:val="20"/>
        </w:rPr>
      </w:pPr>
      <w:r>
        <w:rPr>
          <w:szCs w:val="20"/>
        </w:rPr>
        <w:t>supprimé C_stepVariousProcedures !</w:t>
      </w:r>
    </w:p>
    <w:p w:rsidR="00951892" w:rsidRDefault="00951892" w:rsidP="005E6630">
      <w:pPr>
        <w:numPr>
          <w:ilvl w:val="0"/>
          <w:numId w:val="30"/>
        </w:numPr>
        <w:rPr>
          <w:szCs w:val="20"/>
        </w:rPr>
      </w:pPr>
      <w:r>
        <w:rPr>
          <w:szCs w:val="20"/>
        </w:rPr>
        <w:t>manageCurrentDateEventFromChrono transféré dans A_Protocol (factorisé entre centennal et bandia (qui n’est pas du transport !)</w:t>
      </w:r>
    </w:p>
    <w:p w:rsidR="00451389" w:rsidRDefault="00451389" w:rsidP="00951892">
      <w:pPr>
        <w:ind w:left="708"/>
        <w:rPr>
          <w:szCs w:val="20"/>
        </w:rPr>
      </w:pPr>
    </w:p>
    <w:p w:rsidR="00451389" w:rsidRDefault="00451389" w:rsidP="00951892">
      <w:pPr>
        <w:ind w:left="708"/>
        <w:rPr>
          <w:szCs w:val="20"/>
        </w:rPr>
      </w:pPr>
      <w:r>
        <w:rPr>
          <w:szCs w:val="20"/>
        </w:rPr>
        <w:t xml:space="preserve">modifiés : </w:t>
      </w:r>
    </w:p>
    <w:p w:rsidR="00451389" w:rsidRDefault="00451389" w:rsidP="00451389">
      <w:pPr>
        <w:autoSpaceDE w:val="0"/>
        <w:autoSpaceDN w:val="0"/>
        <w:adjustRightInd w:val="0"/>
        <w:rPr>
          <w:rFonts w:ascii="Segoe UI" w:hAnsi="Segoe UI" w:cs="Segoe UI"/>
        </w:rPr>
        <w:sectPr w:rsidR="00451389" w:rsidSect="00F26C2F">
          <w:footerReference w:type="default" r:id="rId76"/>
          <w:type w:val="continuous"/>
          <w:pgSz w:w="11906" w:h="16838"/>
          <w:pgMar w:top="1417" w:right="1417" w:bottom="1417" w:left="1417" w:header="708" w:footer="708" w:gutter="0"/>
          <w:cols w:space="708"/>
          <w:docGrid w:linePitch="360"/>
        </w:sectPr>
      </w:pP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parameters.xml</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scenario.xml</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C_Chronogram.java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C_ReadWriteFile.java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I_Centenal_constants.java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C_PanelsInitializer.java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C_Style2dGroundType.java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C_TableauDeBord.java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C_InspectorCMR.java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C_InspectorTransportation.java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C_ContextCreator.java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C_RasterGraphManager.java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C_RasterManager.java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C_StepVariousProcedure.java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A_Protocol.java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A_ProtocolTransportation.java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C_ProtocolBandia.java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C_ProtocolCage.java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C_ProtocolCentenal.java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C_ProtocolChize.java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C_ProtocolEnclosure.java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C_ProtocolFossorial.java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C_ProtocolHybridUniform.java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C_ProtocolRodents.java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C_ProtocolTransportMus.java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I_protocol.java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C_Calendar.java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C_CropRotationChize1.java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C_TimeAndSpaceConverter.java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C_Rodent.java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C_RodentCaged.java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C_RodentCMR.java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C_RodentFossorial.java</w:t>
      </w:r>
    </w:p>
    <w:p w:rsidR="00451389" w:rsidRPr="006E69ED" w:rsidRDefault="00451389" w:rsidP="00451389">
      <w:pPr>
        <w:autoSpaceDE w:val="0"/>
        <w:autoSpaceDN w:val="0"/>
        <w:adjustRightInd w:val="0"/>
        <w:rPr>
          <w:rFonts w:ascii="Segoe UI" w:hAnsi="Segoe UI" w:cs="Segoe UI"/>
          <w:sz w:val="20"/>
          <w:szCs w:val="20"/>
        </w:rPr>
      </w:pPr>
      <w:r w:rsidRPr="006E69ED">
        <w:rPr>
          <w:rFonts w:ascii="Segoe UI" w:hAnsi="Segoe UI" w:cs="Segoe UI"/>
          <w:sz w:val="20"/>
          <w:szCs w:val="20"/>
        </w:rPr>
        <w:t>C_TraitExpressorSumMapLoc.java</w:t>
      </w:r>
    </w:p>
    <w:p w:rsidR="00451389" w:rsidRDefault="00451389" w:rsidP="00451389">
      <w:pPr>
        <w:pStyle w:val="Titre2"/>
        <w:sectPr w:rsidR="00451389" w:rsidSect="00451389">
          <w:type w:val="continuous"/>
          <w:pgSz w:w="11906" w:h="16838"/>
          <w:pgMar w:top="1417" w:right="1417" w:bottom="1417" w:left="1417" w:header="708" w:footer="708" w:gutter="0"/>
          <w:cols w:num="2" w:space="708"/>
          <w:docGrid w:linePitch="360"/>
        </w:sectPr>
      </w:pPr>
    </w:p>
    <w:p w:rsidR="00451389" w:rsidRDefault="00B7701F" w:rsidP="00451389">
      <w:pPr>
        <w:pStyle w:val="Titre2"/>
      </w:pPr>
      <w:r>
        <w:lastRenderedPageBreak/>
        <w:t>27.08.2014</w:t>
      </w:r>
    </w:p>
    <w:p w:rsidR="00B7701F" w:rsidRDefault="00B7701F" w:rsidP="00B7701F">
      <w:r>
        <w:t>Travail sur time &amp; space converter : Mise en place des unités de temps systématique sur les champs et procédures afin de vérifier les incohérences tick-  calendar unit</w:t>
      </w:r>
    </w:p>
    <w:p w:rsidR="002300A4" w:rsidRDefault="002300A4" w:rsidP="00B7701F">
      <w:r>
        <w:t>Suppression de C_StepVariousProcedure ( !)</w:t>
      </w:r>
    </w:p>
    <w:p w:rsidR="00537585" w:rsidRDefault="00537585" w:rsidP="00537585">
      <w:pPr>
        <w:pStyle w:val="Titre2"/>
      </w:pPr>
      <w:r>
        <w:lastRenderedPageBreak/>
        <w:t>28.08.2014</w:t>
      </w:r>
      <w:r w:rsidR="00A874BF">
        <w:t xml:space="preserve"> – svn 718 algo genome ok</w:t>
      </w:r>
    </w:p>
    <w:p w:rsidR="00537585" w:rsidRPr="00537585" w:rsidRDefault="00537585" w:rsidP="00B7701F">
      <w:pPr>
        <w:rPr>
          <w:u w:val="single"/>
        </w:rPr>
      </w:pPr>
      <w:r>
        <w:t xml:space="preserve">TRES IMPORTANT A poursuivre : remplacement systématique, </w:t>
      </w:r>
      <w:r w:rsidRPr="00537585">
        <w:rPr>
          <w:u w:val="single"/>
        </w:rPr>
        <w:t>lorsqu’on en trouve</w:t>
      </w:r>
      <w:r>
        <w:rPr>
          <w:rStyle w:val="Appelnotedebasdep"/>
          <w:u w:val="single"/>
        </w:rPr>
        <w:footnoteReference w:id="1"/>
      </w:r>
      <w:r>
        <w:t xml:space="preserve"> , des unités de champs et méthodes exprimées en tick vers leur valeur temporelle réellement utilisée. L’object visé est de </w:t>
      </w:r>
      <w:r>
        <w:rPr>
          <w:i/>
        </w:rPr>
        <w:t xml:space="preserve">(i) </w:t>
      </w:r>
      <w:r>
        <w:t xml:space="preserve">réduire l’utilisation de tick au minimum dans le modèle et </w:t>
      </w:r>
      <w:r>
        <w:rPr>
          <w:i/>
        </w:rPr>
        <w:t xml:space="preserve">(ii) </w:t>
      </w:r>
      <w:r>
        <w:t>à identifier les incohérences de temps et d’espace, (</w:t>
      </w:r>
      <w:r>
        <w:rPr>
          <w:i/>
        </w:rPr>
        <w:t>(iii)</w:t>
      </w:r>
      <w:r>
        <w:t xml:space="preserve"> gagner en robustesse, </w:t>
      </w:r>
      <w:r>
        <w:rPr>
          <w:i/>
        </w:rPr>
        <w:t>(iv)</w:t>
      </w:r>
      <w:r>
        <w:t xml:space="preserve"> constituer un support de réflexion pour la conception d’un modèle multi-échelle spatiale ET temporelle. Les deux aspects devant autant que faire se peut être appréhendés/modélisés de façon similaire, voire identique (rappel cahier des charges : identité espace/temps). </w:t>
      </w:r>
    </w:p>
    <w:p w:rsidR="00537585" w:rsidRDefault="00537585"/>
    <w:p w:rsidR="0085603C" w:rsidRDefault="0085603C">
      <w:r>
        <w:t>Création de maps d’allèles spécifiques entre classes de génomes ok </w:t>
      </w:r>
      <w:r>
        <w:sym w:font="Wingdings" w:char="F04A"/>
      </w:r>
    </w:p>
    <w:p w:rsidR="001A27A4" w:rsidRDefault="001A27A4">
      <w:r>
        <w:t>Tous les génomes mis au propre pour litter size et weaning age.</w:t>
      </w:r>
    </w:p>
    <w:p w:rsidR="001A27A4" w:rsidRDefault="001A27A4">
      <w:r>
        <w:t>Ajout du calcul de la population du quadrat dans protocole bandia</w:t>
      </w:r>
    </w:p>
    <w:p w:rsidR="001A27A4" w:rsidRDefault="001A27A4"/>
    <w:p w:rsidR="00C5136A" w:rsidRDefault="00C5136A" w:rsidP="00C5136A">
      <w:pPr>
        <w:autoSpaceDE w:val="0"/>
        <w:autoSpaceDN w:val="0"/>
        <w:adjustRightInd w:val="0"/>
        <w:rPr>
          <w:rFonts w:ascii="Segoe UI" w:hAnsi="Segoe UI" w:cs="Segoe UI"/>
          <w:sz w:val="18"/>
          <w:szCs w:val="18"/>
        </w:rPr>
      </w:pPr>
      <w:r>
        <w:rPr>
          <w:rFonts w:ascii="Segoe UI" w:hAnsi="Segoe UI" w:cs="Segoe UI"/>
          <w:sz w:val="18"/>
          <w:szCs w:val="18"/>
        </w:rPr>
        <w:t>modifiés:</w:t>
      </w:r>
    </w:p>
    <w:p w:rsidR="00C5136A" w:rsidRDefault="00C5136A" w:rsidP="00C5136A">
      <w:pPr>
        <w:autoSpaceDE w:val="0"/>
        <w:autoSpaceDN w:val="0"/>
        <w:adjustRightInd w:val="0"/>
        <w:rPr>
          <w:rFonts w:ascii="Segoe UI" w:hAnsi="Segoe UI" w:cs="Segoe UI"/>
          <w:sz w:val="18"/>
          <w:szCs w:val="18"/>
        </w:rPr>
      </w:pPr>
      <w:r>
        <w:rPr>
          <w:rFonts w:ascii="Segoe UI" w:hAnsi="Segoe UI" w:cs="Segoe UI"/>
          <w:sz w:val="18"/>
          <w:szCs w:val="18"/>
        </w:rPr>
        <w:t>======</w:t>
      </w:r>
    </w:p>
    <w:p w:rsidR="00C5136A" w:rsidRDefault="00C5136A" w:rsidP="00C5136A">
      <w:pPr>
        <w:autoSpaceDE w:val="0"/>
        <w:autoSpaceDN w:val="0"/>
        <w:adjustRightInd w:val="0"/>
        <w:rPr>
          <w:rFonts w:ascii="Segoe UI" w:hAnsi="Segoe UI" w:cs="Segoe UI"/>
          <w:sz w:val="18"/>
          <w:szCs w:val="18"/>
        </w:rPr>
      </w:pPr>
    </w:p>
    <w:p w:rsidR="006E69ED" w:rsidRDefault="006E69ED" w:rsidP="00C5136A">
      <w:pPr>
        <w:autoSpaceDE w:val="0"/>
        <w:autoSpaceDN w:val="0"/>
        <w:adjustRightInd w:val="0"/>
        <w:rPr>
          <w:rFonts w:ascii="Segoe UI" w:hAnsi="Segoe UI" w:cs="Segoe UI"/>
          <w:sz w:val="18"/>
          <w:szCs w:val="18"/>
        </w:rPr>
        <w:sectPr w:rsidR="006E69ED" w:rsidSect="00F26C2F">
          <w:type w:val="continuous"/>
          <w:pgSz w:w="11906" w:h="16838"/>
          <w:pgMar w:top="1417" w:right="1417" w:bottom="1417" w:left="1417" w:header="708" w:footer="708" w:gutter="0"/>
          <w:cols w:space="708"/>
          <w:docGrid w:linePitch="360"/>
        </w:sectPr>
      </w:pP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C_Chronogram.java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C_ReadWriteFile.java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C_PanelsInitializer.java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C_StyleAgent.java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C_InspectorCMR.java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C_ContextCreator.java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C_RasterManager.java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A_Protocol.java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A_ProtocolTransportation.java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C_ProtocolBandia.java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C_ProtocolCage.java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C_ProtocolCentenal.java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C_ProtocolChize.java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C_ProtocolEnclosure.java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C_ProtocolFossorial.java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C_ProtocolHybridUniform.java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C_ProtocolRodents.java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C_ProtocolTransportMus.java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C_Calendar.java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C_CropRotationChize1.java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C_TimeAndSpaceConverter.java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A_Animal.java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A_Mammal.java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A_NDS.java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A_VisibleAgent.java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C_RodentCMR.java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A_GenomeLuca.java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C_GenomeAmniota.java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C_GenomeEucaryote.java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C_GenomeMastoErythroleucus.java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C_GenomeMastomys.java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C_GenomeMastoNatalensis.java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C_GenomeMicrotusArvalis.java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C_GenomeMusMusculus.java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C_GenomeRattusRattus.java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C_EucaryotePhenotyper.java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C_MapLocPhenotyper.java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C_MuroideaPhenotyper.java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C_TraitExpressorAllelesMismatches.java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C_TraitExpressorAvgMapLoc.java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C_TraitExpressorSumMapLoc.java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I_map_loc_trait_expressor.java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C_SoilCell.java</w:t>
      </w:r>
    </w:p>
    <w:p w:rsidR="00C5136A" w:rsidRPr="006E69ED" w:rsidRDefault="00C5136A" w:rsidP="00C5136A">
      <w:pPr>
        <w:autoSpaceDE w:val="0"/>
        <w:autoSpaceDN w:val="0"/>
        <w:adjustRightInd w:val="0"/>
        <w:rPr>
          <w:rFonts w:ascii="Segoe UI" w:hAnsi="Segoe UI" w:cs="Segoe UI"/>
          <w:sz w:val="20"/>
          <w:szCs w:val="20"/>
        </w:rPr>
      </w:pPr>
      <w:r w:rsidRPr="006E69ED">
        <w:rPr>
          <w:rFonts w:ascii="Segoe UI" w:hAnsi="Segoe UI" w:cs="Segoe UI"/>
          <w:sz w:val="20"/>
          <w:szCs w:val="20"/>
        </w:rPr>
        <w:t>I_living_thing.java</w:t>
      </w:r>
    </w:p>
    <w:p w:rsidR="00C5136A" w:rsidRDefault="00C5136A">
      <w:pPr>
        <w:rPr>
          <w:lang w:val="en-US"/>
        </w:rPr>
        <w:sectPr w:rsidR="00C5136A" w:rsidSect="00C5136A">
          <w:type w:val="continuous"/>
          <w:pgSz w:w="11906" w:h="16838"/>
          <w:pgMar w:top="1417" w:right="1417" w:bottom="1417" w:left="1417" w:header="708" w:footer="708" w:gutter="0"/>
          <w:cols w:num="2" w:space="708"/>
          <w:docGrid w:linePitch="360"/>
        </w:sectPr>
      </w:pPr>
    </w:p>
    <w:p w:rsidR="00C5136A" w:rsidRDefault="00C5136A">
      <w:pPr>
        <w:rPr>
          <w:lang w:val="en-US"/>
        </w:rPr>
      </w:pPr>
    </w:p>
    <w:p w:rsidR="00A874BF" w:rsidRPr="00A874BF" w:rsidRDefault="00A874BF" w:rsidP="00A874BF">
      <w:pPr>
        <w:pStyle w:val="Titre2"/>
      </w:pPr>
      <w:r w:rsidRPr="00A874BF">
        <w:t>29.08.2014  utilisation de process</w:t>
      </w:r>
    </w:p>
    <w:p w:rsidR="00A874BF" w:rsidRPr="00A874BF" w:rsidRDefault="00A874BF">
      <w:r w:rsidRPr="00A874BF">
        <w:t xml:space="preserve">A FAIRE: </w:t>
      </w:r>
      <w:r>
        <w:t>optimis</w:t>
      </w:r>
      <w:r w:rsidRPr="00A874BF">
        <w:t>er findObjectsOnContinuousSpace</w:t>
      </w:r>
    </w:p>
    <w:p w:rsidR="00C5136A" w:rsidRPr="00A874BF" w:rsidRDefault="00C5136A"/>
    <w:p w:rsidR="00C5136A" w:rsidRDefault="007C574C">
      <w:r>
        <w:rPr>
          <w:noProof/>
        </w:rPr>
        <w:drawing>
          <wp:inline distT="0" distB="0" distL="0" distR="0">
            <wp:extent cx="5972175" cy="2905125"/>
            <wp:effectExtent l="0" t="0" r="9525" b="9525"/>
            <wp:docPr id="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2905125"/>
                    </a:xfrm>
                    <a:prstGeom prst="rect">
                      <a:avLst/>
                    </a:prstGeom>
                    <a:noFill/>
                    <a:ln>
                      <a:noFill/>
                    </a:ln>
                  </pic:spPr>
                </pic:pic>
              </a:graphicData>
            </a:graphic>
          </wp:inline>
        </w:drawing>
      </w:r>
    </w:p>
    <w:p w:rsidR="008F48FE" w:rsidRDefault="008F48FE">
      <w:r>
        <w:t>Travail sur problème (bizarre) de calcul du nombre d’agents dans les cellules (Bandia) pas réglé – pas commité</w:t>
      </w:r>
    </w:p>
    <w:p w:rsidR="000F0436" w:rsidRDefault="000F0436" w:rsidP="000F0436">
      <w:pPr>
        <w:pStyle w:val="Titre2"/>
      </w:pPr>
      <w:r>
        <w:t xml:space="preserve">31.08.2014 </w:t>
      </w:r>
      <w:r w:rsidR="000E7FD9">
        <w:t xml:space="preserve">(dimanche) </w:t>
      </w:r>
      <w:r>
        <w:t>J’ai trouvé (dur, dur) :</w:t>
      </w:r>
    </w:p>
    <w:p w:rsidR="000F0436" w:rsidRDefault="000F0436">
      <w:r>
        <w:t>C’était un problème d’utilisation du calcul des position</w:t>
      </w:r>
      <w:r w:rsidR="000E7FD9">
        <w:t>s</w:t>
      </w:r>
      <w:r>
        <w:t xml:space="preserve"> de trap au lieu des cellules.</w:t>
      </w:r>
    </w:p>
    <w:p w:rsidR="000F0436" w:rsidRDefault="000E7FD9">
      <w:r>
        <w:t>Galère pendant deux jours mais ouf.</w:t>
      </w:r>
    </w:p>
    <w:p w:rsidR="004C768B" w:rsidRDefault="004C768B"/>
    <w:p w:rsidR="004C768B" w:rsidRDefault="004C768B" w:rsidP="004C768B">
      <w:pPr>
        <w:pStyle w:val="Titre2"/>
      </w:pPr>
      <w:r>
        <w:lastRenderedPageBreak/>
        <w:t>03.09.2014</w:t>
      </w:r>
    </w:p>
    <w:p w:rsidR="004C768B" w:rsidRDefault="004C768B">
      <w:r>
        <w:t>Les champs d'identité unique de type myId doivent être en String pour une compatibilité générale entre projets (modèle, CI, etc.).</w:t>
      </w:r>
    </w:p>
    <w:p w:rsidR="00816DF5" w:rsidRDefault="00816DF5"/>
    <w:p w:rsidR="00816DF5" w:rsidRPr="00816DF5" w:rsidRDefault="00816DF5" w:rsidP="00816DF5">
      <w:pPr>
        <w:pStyle w:val="Titre2"/>
      </w:pPr>
      <w:r w:rsidRPr="00816DF5">
        <w:t xml:space="preserve">05.09.2014 </w:t>
      </w:r>
    </w:p>
    <w:p w:rsidR="00816DF5" w:rsidRDefault="00816DF5" w:rsidP="00CB377B">
      <w:pPr>
        <w:numPr>
          <w:ilvl w:val="0"/>
          <w:numId w:val="31"/>
        </w:numPr>
        <w:rPr>
          <w:lang w:val="en-GB"/>
        </w:rPr>
      </w:pPr>
      <w:r w:rsidRPr="00816DF5">
        <w:rPr>
          <w:lang w:val="en-GB"/>
        </w:rPr>
        <w:t xml:space="preserve">Refactoring de </w:t>
      </w:r>
      <w:r>
        <w:rPr>
          <w:lang w:val="en-GB"/>
        </w:rPr>
        <w:t xml:space="preserve">C_CustomDisplay en C_CustomPanelFactory, </w:t>
      </w:r>
      <w:r w:rsidRPr="00816DF5">
        <w:rPr>
          <w:lang w:val="en-GB"/>
        </w:rPr>
        <w:t>C_PanelsIntializer en  C_CustomPanelSet</w:t>
      </w:r>
      <w:r>
        <w:rPr>
          <w:lang w:val="en-GB"/>
        </w:rPr>
        <w:t>, C_TableauDeBord en C_UserPanel, C_SelecteurImage en C_IconSelector</w:t>
      </w:r>
    </w:p>
    <w:p w:rsidR="00CB377B" w:rsidRPr="00CB377B" w:rsidRDefault="00CB377B" w:rsidP="00CB377B">
      <w:pPr>
        <w:numPr>
          <w:ilvl w:val="0"/>
          <w:numId w:val="31"/>
        </w:numPr>
      </w:pPr>
      <w:r w:rsidRPr="00CB377B">
        <w:t>Enlevé dans A_ProtocolTransportation.manageGrounEvent() :</w:t>
      </w:r>
    </w:p>
    <w:p w:rsidR="00CB377B" w:rsidRDefault="00CB377B" w:rsidP="00CB377B">
      <w:pPr>
        <w:autoSpaceDE w:val="0"/>
        <w:autoSpaceDN w:val="0"/>
        <w:adjustRightInd w:val="0"/>
        <w:rPr>
          <w:rFonts w:ascii="Consolas" w:hAnsi="Consolas" w:cs="Consolas"/>
          <w:sz w:val="20"/>
          <w:szCs w:val="20"/>
          <w:lang w:bidi="kn"/>
        </w:rPr>
      </w:pPr>
    </w:p>
    <w:p w:rsidR="00CB377B" w:rsidRDefault="00CB377B" w:rsidP="00CB377B">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000000"/>
          <w:sz w:val="20"/>
          <w:szCs w:val="20"/>
          <w:lang w:bidi="kn"/>
        </w:rPr>
        <w:tab/>
      </w:r>
      <w:r>
        <w:rPr>
          <w:rFonts w:ascii="Consolas" w:hAnsi="Consolas" w:cs="Consolas"/>
          <w:color w:val="3F7F5F"/>
          <w:sz w:val="20"/>
          <w:szCs w:val="20"/>
          <w:lang w:bidi="kn"/>
        </w:rPr>
        <w:t xml:space="preserve">// </w:t>
      </w:r>
      <w:r>
        <w:rPr>
          <w:rFonts w:ascii="Consolas" w:hAnsi="Consolas" w:cs="Consolas"/>
          <w:b/>
          <w:bCs/>
          <w:color w:val="7F9FBF"/>
          <w:sz w:val="20"/>
          <w:szCs w:val="20"/>
          <w:lang w:bidi="kn"/>
        </w:rPr>
        <w:t>TODO</w:t>
      </w:r>
      <w:r>
        <w:rPr>
          <w:rFonts w:ascii="Consolas" w:hAnsi="Consolas" w:cs="Consolas"/>
          <w:color w:val="3F7F5F"/>
          <w:sz w:val="20"/>
          <w:szCs w:val="20"/>
          <w:lang w:bidi="kn"/>
        </w:rPr>
        <w:t xml:space="preserve"> PAM </w:t>
      </w:r>
      <w:r>
        <w:rPr>
          <w:rFonts w:ascii="Consolas" w:hAnsi="Consolas" w:cs="Consolas"/>
          <w:color w:val="3F7F5F"/>
          <w:sz w:val="20"/>
          <w:szCs w:val="20"/>
          <w:u w:val="single"/>
          <w:lang w:bidi="kn"/>
        </w:rPr>
        <w:t>de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jlf</w:t>
      </w:r>
      <w:r>
        <w:rPr>
          <w:rFonts w:ascii="Consolas" w:hAnsi="Consolas" w:cs="Consolas"/>
          <w:color w:val="3F7F5F"/>
          <w:sz w:val="20"/>
          <w:szCs w:val="20"/>
          <w:lang w:bidi="kn"/>
        </w:rPr>
        <w:t xml:space="preserve"> 09.2014 c'est </w:t>
      </w:r>
      <w:r>
        <w:rPr>
          <w:rFonts w:ascii="Consolas" w:hAnsi="Consolas" w:cs="Consolas"/>
          <w:color w:val="3F7F5F"/>
          <w:sz w:val="20"/>
          <w:szCs w:val="20"/>
          <w:u w:val="single"/>
          <w:lang w:bidi="kn"/>
        </w:rPr>
        <w:t>quoi</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ci</w:t>
      </w:r>
      <w:r>
        <w:rPr>
          <w:rFonts w:ascii="Consolas" w:hAnsi="Consolas" w:cs="Consolas"/>
          <w:color w:val="3F7F5F"/>
          <w:sz w:val="20"/>
          <w:szCs w:val="20"/>
          <w:lang w:bidi="kn"/>
        </w:rPr>
        <w:t>-</w:t>
      </w:r>
      <w:r>
        <w:rPr>
          <w:rFonts w:ascii="Consolas" w:hAnsi="Consolas" w:cs="Consolas"/>
          <w:color w:val="3F7F5F"/>
          <w:sz w:val="20"/>
          <w:szCs w:val="20"/>
          <w:u w:val="single"/>
          <w:lang w:bidi="kn"/>
        </w:rPr>
        <w:t>dessous</w:t>
      </w:r>
      <w:r>
        <w:rPr>
          <w:rFonts w:ascii="Consolas" w:hAnsi="Consolas" w:cs="Consolas"/>
          <w:color w:val="3F7F5F"/>
          <w:sz w:val="20"/>
          <w:szCs w:val="20"/>
          <w:lang w:bidi="kn"/>
        </w:rPr>
        <w:t xml:space="preserve"> ?</w:t>
      </w:r>
    </w:p>
    <w:p w:rsidR="00CB377B" w:rsidRPr="00CB377B" w:rsidRDefault="00CB377B" w:rsidP="00CB377B">
      <w:pPr>
        <w:autoSpaceDE w:val="0"/>
        <w:autoSpaceDN w:val="0"/>
        <w:adjustRightInd w:val="0"/>
        <w:rPr>
          <w:rFonts w:ascii="Consolas" w:hAnsi="Consolas" w:cs="Consolas"/>
          <w:sz w:val="20"/>
          <w:szCs w:val="20"/>
          <w:lang w:val="en-GB" w:bidi="kn"/>
        </w:rPr>
      </w:pPr>
      <w:r>
        <w:rPr>
          <w:rFonts w:ascii="Consolas" w:hAnsi="Consolas" w:cs="Consolas"/>
          <w:color w:val="000000"/>
          <w:sz w:val="20"/>
          <w:szCs w:val="20"/>
          <w:lang w:bidi="kn"/>
        </w:rPr>
        <w:tab/>
      </w:r>
      <w:r>
        <w:rPr>
          <w:rFonts w:ascii="Consolas" w:hAnsi="Consolas" w:cs="Consolas"/>
          <w:color w:val="000000"/>
          <w:sz w:val="20"/>
          <w:szCs w:val="20"/>
          <w:lang w:bidi="kn"/>
        </w:rPr>
        <w:tab/>
      </w:r>
      <w:r w:rsidRPr="00CB377B">
        <w:rPr>
          <w:rFonts w:ascii="Consolas" w:hAnsi="Consolas" w:cs="Consolas"/>
          <w:color w:val="3F7F5F"/>
          <w:sz w:val="20"/>
          <w:szCs w:val="20"/>
          <w:lang w:val="en-GB" w:bidi="kn"/>
        </w:rPr>
        <w:t>// Reassign affinity according to priorities :</w:t>
      </w:r>
    </w:p>
    <w:p w:rsidR="00CB377B" w:rsidRPr="00CB377B" w:rsidRDefault="00CB377B" w:rsidP="00CB377B">
      <w:pPr>
        <w:autoSpaceDE w:val="0"/>
        <w:autoSpaceDN w:val="0"/>
        <w:adjustRightInd w:val="0"/>
        <w:rPr>
          <w:rFonts w:ascii="Consolas" w:hAnsi="Consolas" w:cs="Consolas"/>
          <w:sz w:val="20"/>
          <w:szCs w:val="20"/>
          <w:lang w:val="en-GB" w:bidi="kn"/>
        </w:rPr>
      </w:pPr>
      <w:r w:rsidRPr="00CB377B">
        <w:rPr>
          <w:rFonts w:ascii="Consolas" w:hAnsi="Consolas" w:cs="Consolas"/>
          <w:color w:val="000000"/>
          <w:sz w:val="20"/>
          <w:szCs w:val="20"/>
          <w:lang w:val="en-GB" w:bidi="kn"/>
        </w:rPr>
        <w:tab/>
      </w:r>
      <w:r w:rsidRPr="00CB377B">
        <w:rPr>
          <w:rFonts w:ascii="Consolas" w:hAnsi="Consolas" w:cs="Consolas"/>
          <w:color w:val="000000"/>
          <w:sz w:val="20"/>
          <w:szCs w:val="20"/>
          <w:lang w:val="en-GB" w:bidi="kn"/>
        </w:rPr>
        <w:tab/>
      </w:r>
      <w:r w:rsidRPr="00CB377B">
        <w:rPr>
          <w:rFonts w:ascii="Consolas" w:hAnsi="Consolas" w:cs="Consolas"/>
          <w:color w:val="3F7F5F"/>
          <w:sz w:val="20"/>
          <w:szCs w:val="20"/>
          <w:lang w:val="en-GB" w:bidi="kn"/>
        </w:rPr>
        <w:t xml:space="preserve">// River (00) &gt; city (13) &gt; road (01) &gt; </w:t>
      </w:r>
      <w:r w:rsidRPr="00CB377B">
        <w:rPr>
          <w:rFonts w:ascii="Consolas" w:hAnsi="Consolas" w:cs="Consolas"/>
          <w:color w:val="3F7F5F"/>
          <w:sz w:val="20"/>
          <w:szCs w:val="20"/>
          <w:u w:val="single"/>
          <w:lang w:val="en-GB" w:bidi="kn"/>
        </w:rPr>
        <w:t>bioclimat</w:t>
      </w:r>
      <w:r w:rsidRPr="00CB377B">
        <w:rPr>
          <w:rFonts w:ascii="Consolas" w:hAnsi="Consolas" w:cs="Consolas"/>
          <w:color w:val="3F7F5F"/>
          <w:sz w:val="20"/>
          <w:szCs w:val="20"/>
          <w:lang w:val="en-GB" w:bidi="kn"/>
        </w:rPr>
        <w:t xml:space="preserve"> (02-12) &gt; border (-1)</w:t>
      </w:r>
    </w:p>
    <w:p w:rsidR="00CB377B" w:rsidRPr="00CB377B" w:rsidRDefault="00CB377B" w:rsidP="00CB377B">
      <w:pPr>
        <w:autoSpaceDE w:val="0"/>
        <w:autoSpaceDN w:val="0"/>
        <w:adjustRightInd w:val="0"/>
        <w:rPr>
          <w:rFonts w:ascii="Consolas" w:hAnsi="Consolas" w:cs="Consolas"/>
          <w:sz w:val="20"/>
          <w:szCs w:val="20"/>
          <w:lang w:val="en-GB" w:bidi="kn"/>
        </w:rPr>
      </w:pPr>
      <w:r w:rsidRPr="00CB377B">
        <w:rPr>
          <w:rFonts w:ascii="Consolas" w:hAnsi="Consolas" w:cs="Consolas"/>
          <w:color w:val="000000"/>
          <w:sz w:val="20"/>
          <w:szCs w:val="20"/>
          <w:lang w:val="en-GB" w:bidi="kn"/>
        </w:rPr>
        <w:tab/>
      </w:r>
      <w:r w:rsidRPr="00CB377B">
        <w:rPr>
          <w:rFonts w:ascii="Consolas" w:hAnsi="Consolas" w:cs="Consolas"/>
          <w:color w:val="000000"/>
          <w:sz w:val="20"/>
          <w:szCs w:val="20"/>
          <w:lang w:val="en-GB" w:bidi="kn"/>
        </w:rPr>
        <w:tab/>
      </w:r>
      <w:r w:rsidRPr="00CB377B">
        <w:rPr>
          <w:rFonts w:ascii="Consolas" w:hAnsi="Consolas" w:cs="Consolas"/>
          <w:color w:val="3F7F5F"/>
          <w:sz w:val="20"/>
          <w:szCs w:val="20"/>
          <w:lang w:val="en-GB" w:bidi="kn"/>
        </w:rPr>
        <w:t>// Corresponding value layers are changed monthly by C_StepVariousProcedure</w:t>
      </w:r>
    </w:p>
    <w:p w:rsidR="00CB377B" w:rsidRDefault="00CB377B" w:rsidP="00CB377B">
      <w:pPr>
        <w:autoSpaceDE w:val="0"/>
        <w:autoSpaceDN w:val="0"/>
        <w:adjustRightInd w:val="0"/>
        <w:rPr>
          <w:rFonts w:ascii="Consolas" w:hAnsi="Consolas" w:cs="Consolas"/>
          <w:sz w:val="20"/>
          <w:szCs w:val="20"/>
          <w:lang w:bidi="kn"/>
        </w:rPr>
      </w:pPr>
      <w:r w:rsidRPr="00CB377B">
        <w:rPr>
          <w:rFonts w:ascii="Consolas" w:hAnsi="Consolas" w:cs="Consolas"/>
          <w:color w:val="000000"/>
          <w:sz w:val="20"/>
          <w:szCs w:val="20"/>
          <w:lang w:val="en-GB" w:bidi="kn"/>
        </w:rPr>
        <w:tab/>
      </w:r>
      <w:r w:rsidRPr="00CB377B">
        <w:rPr>
          <w:rFonts w:ascii="Consolas" w:hAnsi="Consolas" w:cs="Consolas"/>
          <w:color w:val="000000"/>
          <w:sz w:val="20"/>
          <w:szCs w:val="20"/>
          <w:lang w:val="en-GB" w:bidi="kn"/>
        </w:rPr>
        <w:tab/>
      </w:r>
      <w:r>
        <w:rPr>
          <w:rFonts w:ascii="Consolas" w:hAnsi="Consolas" w:cs="Consolas"/>
          <w:color w:val="3F7F5F"/>
          <w:sz w:val="20"/>
          <w:szCs w:val="20"/>
          <w:lang w:bidi="kn"/>
        </w:rPr>
        <w:t xml:space="preserve">// </w:t>
      </w:r>
      <w:r>
        <w:rPr>
          <w:rFonts w:ascii="Consolas" w:hAnsi="Consolas" w:cs="Consolas"/>
          <w:b/>
          <w:bCs/>
          <w:color w:val="7F9FBF"/>
          <w:sz w:val="20"/>
          <w:szCs w:val="20"/>
          <w:lang w:bidi="kn"/>
        </w:rPr>
        <w:t>TODO</w:t>
      </w:r>
      <w:r>
        <w:rPr>
          <w:rFonts w:ascii="Consolas" w:hAnsi="Consolas" w:cs="Consolas"/>
          <w:color w:val="3F7F5F"/>
          <w:sz w:val="20"/>
          <w:szCs w:val="20"/>
          <w:lang w:bidi="kn"/>
        </w:rPr>
        <w:t xml:space="preserve"> à </w:t>
      </w:r>
      <w:r>
        <w:rPr>
          <w:rFonts w:ascii="Consolas" w:hAnsi="Consolas" w:cs="Consolas"/>
          <w:color w:val="3F7F5F"/>
          <w:sz w:val="20"/>
          <w:szCs w:val="20"/>
          <w:u w:val="single"/>
          <w:lang w:bidi="kn"/>
        </w:rPr>
        <w:t>mettre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si</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vraiment</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les</w:t>
      </w:r>
      <w:r>
        <w:rPr>
          <w:rFonts w:ascii="Consolas" w:hAnsi="Consolas" w:cs="Consolas"/>
          <w:color w:val="3F7F5F"/>
          <w:sz w:val="20"/>
          <w:szCs w:val="20"/>
          <w:lang w:bidi="kn"/>
        </w:rPr>
        <w:t xml:space="preserve"> rats </w:t>
      </w:r>
      <w:r>
        <w:rPr>
          <w:rFonts w:ascii="Consolas" w:hAnsi="Consolas" w:cs="Consolas"/>
          <w:color w:val="3F7F5F"/>
          <w:sz w:val="20"/>
          <w:szCs w:val="20"/>
          <w:u w:val="single"/>
          <w:lang w:bidi="kn"/>
        </w:rPr>
        <w:t>doivent</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les</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percevoir</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Et</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si</w:t>
      </w:r>
      <w:r>
        <w:rPr>
          <w:rFonts w:ascii="Consolas" w:hAnsi="Consolas" w:cs="Consolas"/>
          <w:color w:val="3F7F5F"/>
          <w:sz w:val="20"/>
          <w:szCs w:val="20"/>
          <w:lang w:bidi="kn"/>
        </w:rPr>
        <w:t xml:space="preserve"> on </w:t>
      </w:r>
      <w:r>
        <w:rPr>
          <w:rFonts w:ascii="Consolas" w:hAnsi="Consolas" w:cs="Consolas"/>
          <w:color w:val="3F7F5F"/>
          <w:sz w:val="20"/>
          <w:szCs w:val="20"/>
          <w:u w:val="single"/>
          <w:lang w:bidi="kn"/>
        </w:rPr>
        <w:t>ne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veut</w:t>
      </w:r>
      <w:r>
        <w:rPr>
          <w:rFonts w:ascii="Consolas" w:hAnsi="Consolas" w:cs="Consolas"/>
          <w:color w:val="3F7F5F"/>
          <w:sz w:val="20"/>
          <w:szCs w:val="20"/>
          <w:lang w:bidi="kn"/>
        </w:rPr>
        <w:t xml:space="preserve"> pas </w:t>
      </w:r>
      <w:r>
        <w:rPr>
          <w:rFonts w:ascii="Consolas" w:hAnsi="Consolas" w:cs="Consolas"/>
          <w:color w:val="3F7F5F"/>
          <w:sz w:val="20"/>
          <w:szCs w:val="20"/>
          <w:u w:val="single"/>
          <w:lang w:bidi="kn"/>
        </w:rPr>
        <w:t>que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ça</w:t>
      </w:r>
      <w:r>
        <w:rPr>
          <w:rFonts w:ascii="Consolas" w:hAnsi="Consolas" w:cs="Consolas"/>
          <w:color w:val="3F7F5F"/>
          <w:sz w:val="20"/>
          <w:szCs w:val="20"/>
          <w:lang w:bidi="kn"/>
        </w:rPr>
        <w:t xml:space="preserve"> s'affiche </w:t>
      </w:r>
      <w:r>
        <w:rPr>
          <w:rFonts w:ascii="Consolas" w:hAnsi="Consolas" w:cs="Consolas"/>
          <w:color w:val="3F7F5F"/>
          <w:sz w:val="20"/>
          <w:szCs w:val="20"/>
          <w:u w:val="single"/>
          <w:lang w:bidi="kn"/>
        </w:rPr>
        <w:t>sur</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le</w:t>
      </w:r>
      <w:r>
        <w:rPr>
          <w:rFonts w:ascii="Consolas" w:hAnsi="Consolas" w:cs="Consolas"/>
          <w:color w:val="3F7F5F"/>
          <w:sz w:val="20"/>
          <w:szCs w:val="20"/>
          <w:lang w:bidi="kn"/>
        </w:rPr>
        <w:t xml:space="preserve"> display 1 </w:t>
      </w:r>
      <w:r>
        <w:rPr>
          <w:rFonts w:ascii="Consolas" w:hAnsi="Consolas" w:cs="Consolas"/>
          <w:color w:val="3F7F5F"/>
          <w:sz w:val="20"/>
          <w:szCs w:val="20"/>
          <w:u w:val="single"/>
          <w:lang w:bidi="kn"/>
        </w:rPr>
        <w:t>alors</w:t>
      </w:r>
    </w:p>
    <w:p w:rsidR="00CB377B" w:rsidRDefault="00CB377B" w:rsidP="00CB377B">
      <w:pPr>
        <w:rPr>
          <w:rFonts w:ascii="Consolas" w:hAnsi="Consolas" w:cs="Consolas"/>
          <w:color w:val="3F7F5F"/>
          <w:sz w:val="20"/>
          <w:szCs w:val="20"/>
          <w:lang w:bidi="kn"/>
        </w:rPr>
      </w:pPr>
      <w:r>
        <w:rPr>
          <w:rFonts w:ascii="Consolas" w:hAnsi="Consolas" w:cs="Consolas"/>
          <w:color w:val="000000"/>
          <w:sz w:val="20"/>
          <w:szCs w:val="20"/>
          <w:lang w:bidi="kn"/>
        </w:rPr>
        <w:tab/>
      </w:r>
      <w:r>
        <w:rPr>
          <w:rFonts w:ascii="Consolas" w:hAnsi="Consolas" w:cs="Consolas"/>
          <w:color w:val="000000"/>
          <w:sz w:val="20"/>
          <w:szCs w:val="20"/>
          <w:lang w:bidi="kn"/>
        </w:rPr>
        <w:tab/>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revoir</w:t>
      </w:r>
      <w:r>
        <w:rPr>
          <w:rFonts w:ascii="Consolas" w:hAnsi="Consolas" w:cs="Consolas"/>
          <w:color w:val="3F7F5F"/>
          <w:sz w:val="20"/>
          <w:szCs w:val="20"/>
          <w:lang w:bidi="kn"/>
        </w:rPr>
        <w:t xml:space="preserve"> resetCellsColor() </w:t>
      </w:r>
      <w:r>
        <w:rPr>
          <w:rFonts w:ascii="Consolas" w:hAnsi="Consolas" w:cs="Consolas"/>
          <w:color w:val="3F7F5F"/>
          <w:sz w:val="20"/>
          <w:szCs w:val="20"/>
          <w:u w:val="single"/>
          <w:lang w:bidi="kn"/>
        </w:rPr>
        <w:t>de</w:t>
      </w:r>
      <w:r>
        <w:rPr>
          <w:rFonts w:ascii="Consolas" w:hAnsi="Consolas" w:cs="Consolas"/>
          <w:color w:val="3F7F5F"/>
          <w:sz w:val="20"/>
          <w:szCs w:val="20"/>
          <w:lang w:bidi="kn"/>
        </w:rPr>
        <w:t xml:space="preserve"> rasterManager</w:t>
      </w:r>
    </w:p>
    <w:p w:rsidR="00CB377B" w:rsidRDefault="00CB377B" w:rsidP="00CB377B">
      <w:pPr>
        <w:rPr>
          <w:rFonts w:ascii="Consolas" w:hAnsi="Consolas" w:cs="Consolas"/>
          <w:color w:val="3F7F5F"/>
          <w:sz w:val="20"/>
          <w:szCs w:val="20"/>
          <w:lang w:bidi="kn"/>
        </w:rPr>
      </w:pPr>
    </w:p>
    <w:p w:rsidR="00CB377B" w:rsidRDefault="00CB377B" w:rsidP="00CB377B">
      <w:pPr>
        <w:rPr>
          <w:lang w:val="en-GB"/>
        </w:rPr>
      </w:pPr>
      <w:r w:rsidRPr="00CB377B">
        <w:rPr>
          <w:lang w:val="en-GB"/>
        </w:rPr>
        <w:tab/>
        <w:t xml:space="preserve"> * Be careful, we cannot at the same date, create a landPlot and create a carrier on it.</w:t>
      </w:r>
    </w:p>
    <w:p w:rsidR="006E69ED" w:rsidRDefault="006E69ED" w:rsidP="00CB377B">
      <w:pPr>
        <w:rPr>
          <w:lang w:val="en-GB"/>
        </w:rPr>
      </w:pPr>
    </w:p>
    <w:p w:rsidR="006E69ED" w:rsidRPr="00816DF5" w:rsidRDefault="006E69ED" w:rsidP="006E69ED">
      <w:pPr>
        <w:pStyle w:val="Titre2"/>
      </w:pPr>
      <w:r w:rsidRPr="00816DF5">
        <w:t>0</w:t>
      </w:r>
      <w:r>
        <w:t>9</w:t>
      </w:r>
      <w:r w:rsidRPr="00816DF5">
        <w:t xml:space="preserve">.09.2014 </w:t>
      </w:r>
      <w:r>
        <w:t>accès GAS depuis le début (01.04.2014)</w:t>
      </w:r>
    </w:p>
    <w:p w:rsidR="006E69ED" w:rsidRDefault="006E69ED" w:rsidP="006E69ED">
      <w:pPr>
        <w:rPr>
          <w:rFonts w:ascii="Arial" w:hAnsi="Arial"/>
          <w:sz w:val="20"/>
          <w:szCs w:val="20"/>
        </w:rPr>
      </w:pPr>
    </w:p>
    <w:tbl>
      <w:tblPr>
        <w:tblW w:w="5348" w:type="dxa"/>
        <w:tblInd w:w="50" w:type="dxa"/>
        <w:tblCellMar>
          <w:left w:w="70" w:type="dxa"/>
          <w:right w:w="70" w:type="dxa"/>
        </w:tblCellMar>
        <w:tblLook w:val="0000" w:firstRow="0" w:lastRow="0" w:firstColumn="0" w:lastColumn="0" w:noHBand="0" w:noVBand="0"/>
      </w:tblPr>
      <w:tblGrid>
        <w:gridCol w:w="4148"/>
        <w:gridCol w:w="1200"/>
      </w:tblGrid>
      <w:tr w:rsidR="006E69ED" w:rsidRPr="006E69ED" w:rsidTr="006E69ED">
        <w:trPr>
          <w:trHeight w:val="255"/>
        </w:trPr>
        <w:tc>
          <w:tcPr>
            <w:tcW w:w="4148" w:type="dxa"/>
            <w:tcBorders>
              <w:top w:val="nil"/>
              <w:left w:val="nil"/>
              <w:bottom w:val="nil"/>
              <w:right w:val="nil"/>
            </w:tcBorders>
            <w:shd w:val="clear" w:color="auto" w:fill="auto"/>
            <w:noWrap/>
            <w:vAlign w:val="bottom"/>
          </w:tcPr>
          <w:p w:rsidR="006E69ED" w:rsidRPr="006E69ED" w:rsidRDefault="006E69ED" w:rsidP="006E69ED">
            <w:pPr>
              <w:rPr>
                <w:rFonts w:ascii="Arial" w:hAnsi="Arial"/>
                <w:sz w:val="20"/>
                <w:szCs w:val="20"/>
                <w:lang w:bidi="kn"/>
              </w:rPr>
            </w:pPr>
          </w:p>
        </w:tc>
        <w:tc>
          <w:tcPr>
            <w:tcW w:w="1200" w:type="dxa"/>
            <w:tcBorders>
              <w:top w:val="nil"/>
              <w:left w:val="nil"/>
              <w:bottom w:val="nil"/>
              <w:right w:val="nil"/>
            </w:tcBorders>
            <w:shd w:val="clear" w:color="auto" w:fill="auto"/>
            <w:noWrap/>
            <w:vAlign w:val="bottom"/>
          </w:tcPr>
          <w:p w:rsidR="006E69ED" w:rsidRPr="006E69ED" w:rsidRDefault="006E69ED" w:rsidP="006E69ED">
            <w:pPr>
              <w:rPr>
                <w:rFonts w:ascii="Arial" w:hAnsi="Arial"/>
                <w:sz w:val="20"/>
                <w:szCs w:val="20"/>
                <w:lang w:bidi="kn"/>
              </w:rPr>
            </w:pPr>
            <w:r w:rsidRPr="006E69ED">
              <w:rPr>
                <w:rFonts w:ascii="Arial" w:hAnsi="Arial"/>
                <w:sz w:val="20"/>
                <w:szCs w:val="20"/>
                <w:lang w:bidi="kn"/>
              </w:rPr>
              <w:t>hits</w:t>
            </w:r>
          </w:p>
        </w:tc>
      </w:tr>
      <w:tr w:rsidR="006E69ED" w:rsidRPr="006E69ED" w:rsidTr="006E69ED">
        <w:trPr>
          <w:trHeight w:val="255"/>
        </w:trPr>
        <w:tc>
          <w:tcPr>
            <w:tcW w:w="4148" w:type="dxa"/>
            <w:tcBorders>
              <w:top w:val="nil"/>
              <w:left w:val="nil"/>
              <w:bottom w:val="nil"/>
              <w:right w:val="nil"/>
            </w:tcBorders>
            <w:shd w:val="clear" w:color="auto" w:fill="auto"/>
            <w:noWrap/>
            <w:vAlign w:val="bottom"/>
          </w:tcPr>
          <w:p w:rsidR="006E69ED" w:rsidRPr="006E69ED" w:rsidRDefault="006E69ED" w:rsidP="006E69ED">
            <w:pPr>
              <w:rPr>
                <w:rFonts w:ascii="Arial" w:hAnsi="Arial"/>
                <w:sz w:val="20"/>
                <w:szCs w:val="20"/>
                <w:lang w:bidi="kn"/>
              </w:rPr>
            </w:pPr>
            <w:r w:rsidRPr="006E69ED">
              <w:rPr>
                <w:rFonts w:ascii="Arial" w:hAnsi="Arial"/>
                <w:sz w:val="20"/>
                <w:szCs w:val="20"/>
                <w:lang w:bidi="kn"/>
              </w:rPr>
              <w:t>INRA Montpellier</w:t>
            </w:r>
          </w:p>
        </w:tc>
        <w:tc>
          <w:tcPr>
            <w:tcW w:w="1200" w:type="dxa"/>
            <w:tcBorders>
              <w:top w:val="nil"/>
              <w:left w:val="nil"/>
              <w:bottom w:val="nil"/>
              <w:right w:val="nil"/>
            </w:tcBorders>
            <w:shd w:val="clear" w:color="auto" w:fill="auto"/>
            <w:noWrap/>
            <w:vAlign w:val="bottom"/>
          </w:tcPr>
          <w:p w:rsidR="006E69ED" w:rsidRPr="006E69ED" w:rsidRDefault="006E69ED" w:rsidP="006E69ED">
            <w:pPr>
              <w:jc w:val="right"/>
              <w:rPr>
                <w:rFonts w:ascii="Arial" w:hAnsi="Arial"/>
                <w:sz w:val="20"/>
                <w:szCs w:val="20"/>
                <w:lang w:bidi="kn"/>
              </w:rPr>
            </w:pPr>
            <w:r w:rsidRPr="006E69ED">
              <w:rPr>
                <w:rFonts w:ascii="Arial" w:hAnsi="Arial"/>
                <w:sz w:val="20"/>
                <w:szCs w:val="20"/>
                <w:lang w:bidi="kn"/>
              </w:rPr>
              <w:t>281</w:t>
            </w:r>
          </w:p>
        </w:tc>
      </w:tr>
      <w:tr w:rsidR="006E69ED" w:rsidRPr="006E69ED" w:rsidTr="006E69ED">
        <w:trPr>
          <w:trHeight w:val="255"/>
        </w:trPr>
        <w:tc>
          <w:tcPr>
            <w:tcW w:w="4148" w:type="dxa"/>
            <w:tcBorders>
              <w:top w:val="nil"/>
              <w:left w:val="nil"/>
              <w:bottom w:val="nil"/>
              <w:right w:val="nil"/>
            </w:tcBorders>
            <w:shd w:val="clear" w:color="auto" w:fill="auto"/>
            <w:noWrap/>
            <w:vAlign w:val="bottom"/>
          </w:tcPr>
          <w:p w:rsidR="006E69ED" w:rsidRPr="006E69ED" w:rsidRDefault="006E69ED" w:rsidP="006E69ED">
            <w:pPr>
              <w:rPr>
                <w:rFonts w:ascii="Arial" w:hAnsi="Arial"/>
                <w:sz w:val="20"/>
                <w:szCs w:val="20"/>
                <w:lang w:bidi="kn"/>
              </w:rPr>
            </w:pPr>
            <w:r w:rsidRPr="006E69ED">
              <w:rPr>
                <w:rFonts w:ascii="Arial" w:hAnsi="Arial"/>
                <w:sz w:val="20"/>
                <w:szCs w:val="20"/>
                <w:lang w:bidi="kn"/>
              </w:rPr>
              <w:t>Centre de Calcul de l'Universite de Bourgogne</w:t>
            </w:r>
          </w:p>
        </w:tc>
        <w:tc>
          <w:tcPr>
            <w:tcW w:w="1200" w:type="dxa"/>
            <w:tcBorders>
              <w:top w:val="nil"/>
              <w:left w:val="nil"/>
              <w:bottom w:val="nil"/>
              <w:right w:val="nil"/>
            </w:tcBorders>
            <w:shd w:val="clear" w:color="auto" w:fill="auto"/>
            <w:noWrap/>
            <w:vAlign w:val="bottom"/>
          </w:tcPr>
          <w:p w:rsidR="006E69ED" w:rsidRPr="006E69ED" w:rsidRDefault="006E69ED" w:rsidP="006E69ED">
            <w:pPr>
              <w:jc w:val="right"/>
              <w:rPr>
                <w:rFonts w:ascii="Arial" w:hAnsi="Arial"/>
                <w:sz w:val="20"/>
                <w:szCs w:val="20"/>
                <w:lang w:bidi="kn"/>
              </w:rPr>
            </w:pPr>
            <w:r w:rsidRPr="006E69ED">
              <w:rPr>
                <w:rFonts w:ascii="Arial" w:hAnsi="Arial"/>
                <w:sz w:val="20"/>
                <w:szCs w:val="20"/>
                <w:lang w:bidi="kn"/>
              </w:rPr>
              <w:t>21</w:t>
            </w:r>
          </w:p>
        </w:tc>
      </w:tr>
      <w:tr w:rsidR="006E69ED" w:rsidRPr="006E69ED" w:rsidTr="006E69ED">
        <w:trPr>
          <w:trHeight w:val="255"/>
        </w:trPr>
        <w:tc>
          <w:tcPr>
            <w:tcW w:w="4148" w:type="dxa"/>
            <w:tcBorders>
              <w:top w:val="nil"/>
              <w:left w:val="nil"/>
              <w:bottom w:val="nil"/>
              <w:right w:val="nil"/>
            </w:tcBorders>
            <w:shd w:val="clear" w:color="auto" w:fill="auto"/>
            <w:noWrap/>
            <w:vAlign w:val="bottom"/>
          </w:tcPr>
          <w:p w:rsidR="006E69ED" w:rsidRPr="006E69ED" w:rsidRDefault="006E69ED" w:rsidP="006E69ED">
            <w:pPr>
              <w:rPr>
                <w:rFonts w:ascii="Arial" w:hAnsi="Arial"/>
                <w:sz w:val="20"/>
                <w:szCs w:val="20"/>
                <w:lang w:bidi="kn"/>
              </w:rPr>
            </w:pPr>
            <w:r w:rsidRPr="006E69ED">
              <w:rPr>
                <w:rFonts w:ascii="Arial" w:hAnsi="Arial"/>
                <w:sz w:val="20"/>
                <w:szCs w:val="20"/>
                <w:lang w:bidi="kn"/>
              </w:rPr>
              <w:t>INRA Paris</w:t>
            </w:r>
          </w:p>
        </w:tc>
        <w:tc>
          <w:tcPr>
            <w:tcW w:w="1200" w:type="dxa"/>
            <w:tcBorders>
              <w:top w:val="nil"/>
              <w:left w:val="nil"/>
              <w:bottom w:val="nil"/>
              <w:right w:val="nil"/>
            </w:tcBorders>
            <w:shd w:val="clear" w:color="auto" w:fill="auto"/>
            <w:noWrap/>
            <w:vAlign w:val="bottom"/>
          </w:tcPr>
          <w:p w:rsidR="006E69ED" w:rsidRPr="006E69ED" w:rsidRDefault="006E69ED" w:rsidP="006E69ED">
            <w:pPr>
              <w:jc w:val="right"/>
              <w:rPr>
                <w:rFonts w:ascii="Arial" w:hAnsi="Arial"/>
                <w:sz w:val="20"/>
                <w:szCs w:val="20"/>
                <w:lang w:bidi="kn"/>
              </w:rPr>
            </w:pPr>
            <w:r w:rsidRPr="006E69ED">
              <w:rPr>
                <w:rFonts w:ascii="Arial" w:hAnsi="Arial"/>
                <w:sz w:val="20"/>
                <w:szCs w:val="20"/>
                <w:lang w:bidi="kn"/>
              </w:rPr>
              <w:t>19</w:t>
            </w:r>
          </w:p>
        </w:tc>
      </w:tr>
      <w:tr w:rsidR="006E69ED" w:rsidRPr="006E69ED" w:rsidTr="006E69ED">
        <w:trPr>
          <w:trHeight w:val="255"/>
        </w:trPr>
        <w:tc>
          <w:tcPr>
            <w:tcW w:w="4148" w:type="dxa"/>
            <w:tcBorders>
              <w:top w:val="nil"/>
              <w:left w:val="nil"/>
              <w:bottom w:val="nil"/>
              <w:right w:val="nil"/>
            </w:tcBorders>
            <w:shd w:val="clear" w:color="auto" w:fill="auto"/>
            <w:noWrap/>
            <w:vAlign w:val="bottom"/>
          </w:tcPr>
          <w:p w:rsidR="006E69ED" w:rsidRPr="006E69ED" w:rsidRDefault="006E69ED" w:rsidP="006E69ED">
            <w:pPr>
              <w:rPr>
                <w:rFonts w:ascii="Arial" w:hAnsi="Arial"/>
                <w:sz w:val="20"/>
                <w:szCs w:val="20"/>
                <w:lang w:bidi="kn"/>
              </w:rPr>
            </w:pPr>
            <w:r w:rsidRPr="006E69ED">
              <w:rPr>
                <w:rFonts w:ascii="Arial" w:hAnsi="Arial"/>
                <w:sz w:val="20"/>
                <w:szCs w:val="20"/>
                <w:lang w:bidi="kn"/>
              </w:rPr>
              <w:t>INRA Paris</w:t>
            </w:r>
          </w:p>
        </w:tc>
        <w:tc>
          <w:tcPr>
            <w:tcW w:w="1200" w:type="dxa"/>
            <w:tcBorders>
              <w:top w:val="nil"/>
              <w:left w:val="nil"/>
              <w:bottom w:val="nil"/>
              <w:right w:val="nil"/>
            </w:tcBorders>
            <w:shd w:val="clear" w:color="auto" w:fill="auto"/>
            <w:noWrap/>
            <w:vAlign w:val="bottom"/>
          </w:tcPr>
          <w:p w:rsidR="006E69ED" w:rsidRPr="006E69ED" w:rsidRDefault="006E69ED" w:rsidP="006E69ED">
            <w:pPr>
              <w:jc w:val="right"/>
              <w:rPr>
                <w:rFonts w:ascii="Arial" w:hAnsi="Arial"/>
                <w:sz w:val="20"/>
                <w:szCs w:val="20"/>
                <w:lang w:bidi="kn"/>
              </w:rPr>
            </w:pPr>
            <w:r w:rsidRPr="006E69ED">
              <w:rPr>
                <w:rFonts w:ascii="Arial" w:hAnsi="Arial"/>
                <w:sz w:val="20"/>
                <w:szCs w:val="20"/>
                <w:lang w:bidi="kn"/>
              </w:rPr>
              <w:t>18</w:t>
            </w:r>
          </w:p>
        </w:tc>
      </w:tr>
      <w:tr w:rsidR="006E69ED" w:rsidRPr="006E69ED" w:rsidTr="006E69ED">
        <w:trPr>
          <w:trHeight w:val="255"/>
        </w:trPr>
        <w:tc>
          <w:tcPr>
            <w:tcW w:w="4148" w:type="dxa"/>
            <w:tcBorders>
              <w:top w:val="nil"/>
              <w:left w:val="nil"/>
              <w:bottom w:val="nil"/>
              <w:right w:val="nil"/>
            </w:tcBorders>
            <w:shd w:val="clear" w:color="auto" w:fill="auto"/>
            <w:noWrap/>
            <w:vAlign w:val="bottom"/>
          </w:tcPr>
          <w:p w:rsidR="006E69ED" w:rsidRPr="006E69ED" w:rsidRDefault="006E69ED" w:rsidP="006E69ED">
            <w:pPr>
              <w:rPr>
                <w:rFonts w:ascii="Arial" w:hAnsi="Arial"/>
                <w:sz w:val="20"/>
                <w:szCs w:val="20"/>
                <w:lang w:bidi="kn"/>
              </w:rPr>
            </w:pPr>
            <w:r w:rsidRPr="006E69ED">
              <w:rPr>
                <w:rFonts w:ascii="Arial" w:hAnsi="Arial"/>
                <w:sz w:val="20"/>
                <w:szCs w:val="20"/>
                <w:lang w:bidi="kn"/>
              </w:rPr>
              <w:t>Russie</w:t>
            </w:r>
          </w:p>
        </w:tc>
        <w:tc>
          <w:tcPr>
            <w:tcW w:w="1200" w:type="dxa"/>
            <w:tcBorders>
              <w:top w:val="nil"/>
              <w:left w:val="nil"/>
              <w:bottom w:val="nil"/>
              <w:right w:val="nil"/>
            </w:tcBorders>
            <w:shd w:val="clear" w:color="auto" w:fill="auto"/>
            <w:noWrap/>
            <w:vAlign w:val="bottom"/>
          </w:tcPr>
          <w:p w:rsidR="006E69ED" w:rsidRPr="006E69ED" w:rsidRDefault="006E69ED" w:rsidP="006E69ED">
            <w:pPr>
              <w:jc w:val="right"/>
              <w:rPr>
                <w:rFonts w:ascii="Arial" w:hAnsi="Arial"/>
                <w:sz w:val="20"/>
                <w:szCs w:val="20"/>
                <w:lang w:bidi="kn"/>
              </w:rPr>
            </w:pPr>
            <w:r w:rsidRPr="006E69ED">
              <w:rPr>
                <w:rFonts w:ascii="Arial" w:hAnsi="Arial"/>
                <w:sz w:val="20"/>
                <w:szCs w:val="20"/>
                <w:lang w:bidi="kn"/>
              </w:rPr>
              <w:t>15</w:t>
            </w:r>
          </w:p>
        </w:tc>
      </w:tr>
      <w:tr w:rsidR="006E69ED" w:rsidRPr="006E69ED" w:rsidTr="006E69ED">
        <w:trPr>
          <w:trHeight w:val="255"/>
        </w:trPr>
        <w:tc>
          <w:tcPr>
            <w:tcW w:w="4148" w:type="dxa"/>
            <w:tcBorders>
              <w:top w:val="nil"/>
              <w:left w:val="nil"/>
              <w:bottom w:val="nil"/>
              <w:right w:val="nil"/>
            </w:tcBorders>
            <w:shd w:val="clear" w:color="auto" w:fill="auto"/>
            <w:noWrap/>
            <w:vAlign w:val="bottom"/>
          </w:tcPr>
          <w:p w:rsidR="006E69ED" w:rsidRPr="006E69ED" w:rsidRDefault="006E69ED" w:rsidP="006E69ED">
            <w:pPr>
              <w:rPr>
                <w:rFonts w:ascii="Arial" w:hAnsi="Arial"/>
                <w:sz w:val="20"/>
                <w:szCs w:val="20"/>
                <w:lang w:bidi="kn"/>
              </w:rPr>
            </w:pPr>
            <w:r w:rsidRPr="006E69ED">
              <w:rPr>
                <w:rFonts w:ascii="Arial" w:hAnsi="Arial"/>
                <w:sz w:val="20"/>
                <w:szCs w:val="20"/>
                <w:lang w:bidi="kn"/>
              </w:rPr>
              <w:t>Renater Montpellier</w:t>
            </w:r>
          </w:p>
        </w:tc>
        <w:tc>
          <w:tcPr>
            <w:tcW w:w="1200" w:type="dxa"/>
            <w:tcBorders>
              <w:top w:val="nil"/>
              <w:left w:val="nil"/>
              <w:bottom w:val="nil"/>
              <w:right w:val="nil"/>
            </w:tcBorders>
            <w:shd w:val="clear" w:color="auto" w:fill="auto"/>
            <w:noWrap/>
            <w:vAlign w:val="bottom"/>
          </w:tcPr>
          <w:p w:rsidR="006E69ED" w:rsidRPr="006E69ED" w:rsidRDefault="006E69ED" w:rsidP="006E69ED">
            <w:pPr>
              <w:jc w:val="right"/>
              <w:rPr>
                <w:rFonts w:ascii="Arial" w:hAnsi="Arial"/>
                <w:sz w:val="20"/>
                <w:szCs w:val="20"/>
                <w:lang w:bidi="kn"/>
              </w:rPr>
            </w:pPr>
            <w:r w:rsidRPr="006E69ED">
              <w:rPr>
                <w:rFonts w:ascii="Arial" w:hAnsi="Arial"/>
                <w:sz w:val="20"/>
                <w:szCs w:val="20"/>
                <w:lang w:bidi="kn"/>
              </w:rPr>
              <w:t>12</w:t>
            </w:r>
          </w:p>
        </w:tc>
      </w:tr>
      <w:tr w:rsidR="006E69ED" w:rsidRPr="006E69ED" w:rsidTr="006E69ED">
        <w:trPr>
          <w:trHeight w:val="255"/>
        </w:trPr>
        <w:tc>
          <w:tcPr>
            <w:tcW w:w="4148" w:type="dxa"/>
            <w:tcBorders>
              <w:top w:val="nil"/>
              <w:left w:val="nil"/>
              <w:bottom w:val="nil"/>
              <w:right w:val="nil"/>
            </w:tcBorders>
            <w:shd w:val="clear" w:color="auto" w:fill="auto"/>
            <w:noWrap/>
            <w:vAlign w:val="bottom"/>
          </w:tcPr>
          <w:p w:rsidR="006E69ED" w:rsidRPr="006E69ED" w:rsidRDefault="006E69ED" w:rsidP="006E69ED">
            <w:pPr>
              <w:rPr>
                <w:rFonts w:ascii="Arial" w:hAnsi="Arial"/>
                <w:sz w:val="20"/>
                <w:szCs w:val="20"/>
                <w:lang w:bidi="kn"/>
              </w:rPr>
            </w:pPr>
            <w:r w:rsidRPr="006E69ED">
              <w:rPr>
                <w:rFonts w:ascii="Arial" w:hAnsi="Arial"/>
                <w:sz w:val="20"/>
                <w:szCs w:val="20"/>
                <w:lang w:bidi="kn"/>
              </w:rPr>
              <w:t>Orange Paris</w:t>
            </w:r>
          </w:p>
        </w:tc>
        <w:tc>
          <w:tcPr>
            <w:tcW w:w="1200" w:type="dxa"/>
            <w:tcBorders>
              <w:top w:val="nil"/>
              <w:left w:val="nil"/>
              <w:bottom w:val="nil"/>
              <w:right w:val="nil"/>
            </w:tcBorders>
            <w:shd w:val="clear" w:color="auto" w:fill="auto"/>
            <w:noWrap/>
            <w:vAlign w:val="bottom"/>
          </w:tcPr>
          <w:p w:rsidR="006E69ED" w:rsidRPr="006E69ED" w:rsidRDefault="006E69ED" w:rsidP="006E69ED">
            <w:pPr>
              <w:jc w:val="right"/>
              <w:rPr>
                <w:rFonts w:ascii="Arial" w:hAnsi="Arial"/>
                <w:sz w:val="20"/>
                <w:szCs w:val="20"/>
                <w:lang w:bidi="kn"/>
              </w:rPr>
            </w:pPr>
            <w:r w:rsidRPr="006E69ED">
              <w:rPr>
                <w:rFonts w:ascii="Arial" w:hAnsi="Arial"/>
                <w:sz w:val="20"/>
                <w:szCs w:val="20"/>
                <w:lang w:bidi="kn"/>
              </w:rPr>
              <w:t>12</w:t>
            </w:r>
          </w:p>
        </w:tc>
      </w:tr>
      <w:tr w:rsidR="006E69ED" w:rsidRPr="006E69ED" w:rsidTr="006E69ED">
        <w:trPr>
          <w:trHeight w:val="255"/>
        </w:trPr>
        <w:tc>
          <w:tcPr>
            <w:tcW w:w="4148" w:type="dxa"/>
            <w:tcBorders>
              <w:top w:val="nil"/>
              <w:left w:val="nil"/>
              <w:bottom w:val="nil"/>
              <w:right w:val="nil"/>
            </w:tcBorders>
            <w:shd w:val="clear" w:color="auto" w:fill="auto"/>
            <w:noWrap/>
            <w:vAlign w:val="bottom"/>
          </w:tcPr>
          <w:p w:rsidR="006E69ED" w:rsidRPr="006E69ED" w:rsidRDefault="006E69ED" w:rsidP="006E69ED">
            <w:pPr>
              <w:rPr>
                <w:rFonts w:ascii="Arial" w:hAnsi="Arial"/>
                <w:sz w:val="20"/>
                <w:szCs w:val="20"/>
                <w:lang w:bidi="kn"/>
              </w:rPr>
            </w:pPr>
            <w:r w:rsidRPr="006E69ED">
              <w:rPr>
                <w:rFonts w:ascii="Arial" w:hAnsi="Arial"/>
                <w:sz w:val="20"/>
                <w:szCs w:val="20"/>
                <w:lang w:bidi="kn"/>
              </w:rPr>
              <w:t>Renater Paris</w:t>
            </w:r>
          </w:p>
        </w:tc>
        <w:tc>
          <w:tcPr>
            <w:tcW w:w="1200" w:type="dxa"/>
            <w:tcBorders>
              <w:top w:val="nil"/>
              <w:left w:val="nil"/>
              <w:bottom w:val="nil"/>
              <w:right w:val="nil"/>
            </w:tcBorders>
            <w:shd w:val="clear" w:color="auto" w:fill="auto"/>
            <w:noWrap/>
            <w:vAlign w:val="bottom"/>
          </w:tcPr>
          <w:p w:rsidR="006E69ED" w:rsidRPr="006E69ED" w:rsidRDefault="006E69ED" w:rsidP="006E69ED">
            <w:pPr>
              <w:jc w:val="right"/>
              <w:rPr>
                <w:rFonts w:ascii="Arial" w:hAnsi="Arial"/>
                <w:sz w:val="20"/>
                <w:szCs w:val="20"/>
                <w:lang w:bidi="kn"/>
              </w:rPr>
            </w:pPr>
            <w:r w:rsidRPr="006E69ED">
              <w:rPr>
                <w:rFonts w:ascii="Arial" w:hAnsi="Arial"/>
                <w:sz w:val="20"/>
                <w:szCs w:val="20"/>
                <w:lang w:bidi="kn"/>
              </w:rPr>
              <w:t>12</w:t>
            </w:r>
          </w:p>
        </w:tc>
      </w:tr>
      <w:tr w:rsidR="006E69ED" w:rsidRPr="006E69ED" w:rsidTr="006E69ED">
        <w:trPr>
          <w:trHeight w:val="255"/>
        </w:trPr>
        <w:tc>
          <w:tcPr>
            <w:tcW w:w="4148" w:type="dxa"/>
            <w:tcBorders>
              <w:top w:val="nil"/>
              <w:left w:val="nil"/>
              <w:bottom w:val="nil"/>
              <w:right w:val="nil"/>
            </w:tcBorders>
            <w:shd w:val="clear" w:color="auto" w:fill="auto"/>
            <w:noWrap/>
            <w:vAlign w:val="bottom"/>
          </w:tcPr>
          <w:p w:rsidR="006E69ED" w:rsidRPr="006E69ED" w:rsidRDefault="006E69ED" w:rsidP="006E69ED">
            <w:pPr>
              <w:rPr>
                <w:rFonts w:ascii="Arial" w:hAnsi="Arial"/>
                <w:sz w:val="20"/>
                <w:szCs w:val="20"/>
                <w:lang w:bidi="kn"/>
              </w:rPr>
            </w:pPr>
            <w:r>
              <w:rPr>
                <w:rFonts w:ascii="Arial" w:hAnsi="Arial"/>
                <w:sz w:val="20"/>
                <w:szCs w:val="20"/>
                <w:lang w:bidi="kn"/>
              </w:rPr>
              <w:t xml:space="preserve">Nb: pb, accès du </w:t>
            </w:r>
            <w:r w:rsidRPr="006E69ED">
              <w:rPr>
                <w:rFonts w:ascii="Arial" w:hAnsi="Arial"/>
                <w:sz w:val="20"/>
                <w:szCs w:val="20"/>
                <w:lang w:bidi="kn"/>
              </w:rPr>
              <w:t>15mai</w:t>
            </w:r>
            <w:r>
              <w:rPr>
                <w:rFonts w:ascii="Arial" w:hAnsi="Arial"/>
                <w:sz w:val="20"/>
                <w:szCs w:val="20"/>
                <w:lang w:bidi="kn"/>
              </w:rPr>
              <w:t xml:space="preserve"> au </w:t>
            </w:r>
            <w:r w:rsidRPr="006E69ED">
              <w:rPr>
                <w:rFonts w:ascii="Arial" w:hAnsi="Arial"/>
                <w:sz w:val="20"/>
                <w:szCs w:val="20"/>
                <w:lang w:bidi="kn"/>
              </w:rPr>
              <w:t>07juillet</w:t>
            </w:r>
            <w:r>
              <w:rPr>
                <w:rFonts w:ascii="Arial" w:hAnsi="Arial"/>
                <w:sz w:val="20"/>
                <w:szCs w:val="20"/>
                <w:lang w:bidi="kn"/>
              </w:rPr>
              <w:t xml:space="preserve"> </w:t>
            </w:r>
            <w:r w:rsidRPr="006E69ED">
              <w:rPr>
                <w:rFonts w:ascii="Arial" w:hAnsi="Arial"/>
                <w:sz w:val="20"/>
                <w:szCs w:val="20"/>
                <w:lang w:bidi="kn"/>
              </w:rPr>
              <w:t>2014</w:t>
            </w:r>
            <w:r>
              <w:rPr>
                <w:rFonts w:ascii="Arial" w:hAnsi="Arial"/>
                <w:sz w:val="20"/>
                <w:szCs w:val="20"/>
                <w:lang w:bidi="kn"/>
              </w:rPr>
              <w:t xml:space="preserve">  a priori comptés deux fois</w:t>
            </w:r>
          </w:p>
        </w:tc>
        <w:tc>
          <w:tcPr>
            <w:tcW w:w="1200" w:type="dxa"/>
            <w:tcBorders>
              <w:top w:val="nil"/>
              <w:left w:val="nil"/>
              <w:bottom w:val="nil"/>
              <w:right w:val="nil"/>
            </w:tcBorders>
            <w:shd w:val="clear" w:color="auto" w:fill="auto"/>
            <w:noWrap/>
            <w:vAlign w:val="bottom"/>
          </w:tcPr>
          <w:p w:rsidR="006E69ED" w:rsidRPr="006E69ED" w:rsidRDefault="006E69ED" w:rsidP="006E69ED">
            <w:pPr>
              <w:jc w:val="right"/>
              <w:rPr>
                <w:rFonts w:ascii="Arial" w:hAnsi="Arial"/>
                <w:sz w:val="20"/>
                <w:szCs w:val="20"/>
                <w:lang w:bidi="kn"/>
              </w:rPr>
            </w:pPr>
          </w:p>
        </w:tc>
      </w:tr>
    </w:tbl>
    <w:p w:rsidR="006E69ED" w:rsidRDefault="006E69ED" w:rsidP="00CB377B"/>
    <w:p w:rsidR="001B5EFC" w:rsidRDefault="001B5EFC" w:rsidP="007D48B7">
      <w:pPr>
        <w:numPr>
          <w:ilvl w:val="0"/>
          <w:numId w:val="32"/>
        </w:numPr>
      </w:pPr>
      <w:r>
        <w:t>Suppression de carrierList de rasterGraph -&gt; géré par les graphes</w:t>
      </w:r>
    </w:p>
    <w:p w:rsidR="00AF7171" w:rsidRDefault="00AF7171" w:rsidP="007D48B7">
      <w:pPr>
        <w:numPr>
          <w:ilvl w:val="0"/>
          <w:numId w:val="32"/>
        </w:numPr>
      </w:pPr>
      <w:r>
        <w:t xml:space="preserve">Suppression des références multiples à weight </w:t>
      </w:r>
    </w:p>
    <w:p w:rsidR="007D48B7" w:rsidRDefault="007D48B7" w:rsidP="007D48B7">
      <w:pPr>
        <w:numPr>
          <w:ilvl w:val="0"/>
          <w:numId w:val="32"/>
        </w:numPr>
      </w:pPr>
      <w:r>
        <w:t>Update landplot, update all landplots, etc. n'est pas un travail pour l'inspecteur mais pour le protocole:</w:t>
      </w:r>
    </w:p>
    <w:p w:rsidR="007D48B7" w:rsidRDefault="007D48B7" w:rsidP="007D48B7">
      <w:pPr>
        <w:ind w:left="708"/>
      </w:pPr>
      <w:r>
        <w:t>L'inspecteur ne stocke que 1) les listes de base qui le différencient de sa hiérarchie (terrier pour protocolFossorial, Trap pour protocolBandia, ...), 2) les méthodes de calcul des indicateurs (compute...) définis par les thématiciens, 3) la gestion des fichiers de sortie des données.</w:t>
      </w:r>
    </w:p>
    <w:p w:rsidR="007D48B7" w:rsidRDefault="00834B52" w:rsidP="007D48B7">
      <w:pPr>
        <w:numPr>
          <w:ilvl w:val="0"/>
          <w:numId w:val="32"/>
        </w:numPr>
      </w:pPr>
      <w:r>
        <w:t xml:space="preserve"> </w:t>
      </w:r>
      <w:r w:rsidR="00EF1F87">
        <w:t>Mis tous les update de inspecteur à protocole</w:t>
      </w:r>
    </w:p>
    <w:p w:rsidR="001D2837" w:rsidRDefault="001D2837" w:rsidP="001D2837">
      <w:pPr>
        <w:pStyle w:val="Titre2"/>
      </w:pPr>
      <w:r>
        <w:t>11.09.2014 stats SimMasto</w:t>
      </w:r>
    </w:p>
    <w:p w:rsidR="001D2837" w:rsidRDefault="001D2837" w:rsidP="001D2837">
      <w:r>
        <w:t xml:space="preserve">116 classes </w:t>
      </w:r>
    </w:p>
    <w:p w:rsidR="001D2837" w:rsidRDefault="001D2837" w:rsidP="001D2837">
      <w:r>
        <w:t xml:space="preserve">449 attributes </w:t>
      </w:r>
    </w:p>
    <w:p w:rsidR="001D2837" w:rsidRDefault="001D2837" w:rsidP="001D2837">
      <w:r>
        <w:lastRenderedPageBreak/>
        <w:t xml:space="preserve">229 relations </w:t>
      </w:r>
    </w:p>
    <w:p w:rsidR="001D2837" w:rsidRDefault="001D2837" w:rsidP="001D2837">
      <w:r>
        <w:t>958 operations</w:t>
      </w:r>
    </w:p>
    <w:p w:rsidR="001D2837" w:rsidRDefault="001D2837" w:rsidP="001D2837"/>
    <w:p w:rsidR="001D2837" w:rsidRPr="001D2837" w:rsidRDefault="001D2837" w:rsidP="001D2837"/>
    <w:p w:rsidR="001D2837" w:rsidRDefault="001D2837" w:rsidP="007D48B7">
      <w:pPr>
        <w:numPr>
          <w:ilvl w:val="0"/>
          <w:numId w:val="32"/>
        </w:numPr>
      </w:pPr>
      <w:r>
        <w:t>Si nouvelle road dans GNT landplot.</w:t>
      </w:r>
    </w:p>
    <w:p w:rsidR="001D2837" w:rsidRDefault="001D2837" w:rsidP="001D2837">
      <w:pPr>
        <w:numPr>
          <w:ilvl w:val="1"/>
          <w:numId w:val="32"/>
        </w:numPr>
      </w:pPr>
      <w:r>
        <w:t>Update landplot.cells Road et GNT</w:t>
      </w:r>
    </w:p>
    <w:p w:rsidR="001D2837" w:rsidRDefault="001D2837" w:rsidP="001D2837">
      <w:pPr>
        <w:numPr>
          <w:ilvl w:val="1"/>
          <w:numId w:val="32"/>
        </w:numPr>
      </w:pPr>
      <w:r>
        <w:t>computeLandPlots</w:t>
      </w:r>
    </w:p>
    <w:p w:rsidR="001D2837" w:rsidRDefault="001D2837" w:rsidP="001D2837">
      <w:pPr>
        <w:numPr>
          <w:ilvl w:val="1"/>
          <w:numId w:val="32"/>
        </w:numPr>
      </w:pPr>
      <w:r>
        <w:t>computeGraphs</w:t>
      </w:r>
    </w:p>
    <w:p w:rsidR="001D2837" w:rsidRDefault="001D2837" w:rsidP="001D2837">
      <w:pPr>
        <w:numPr>
          <w:ilvl w:val="1"/>
          <w:numId w:val="32"/>
        </w:numPr>
      </w:pPr>
      <w:r>
        <w:t xml:space="preserve">Update </w:t>
      </w:r>
    </w:p>
    <w:p w:rsidR="001D2837" w:rsidRDefault="001D2837" w:rsidP="001D2837">
      <w:pPr>
        <w:numPr>
          <w:ilvl w:val="0"/>
          <w:numId w:val="32"/>
        </w:numPr>
      </w:pPr>
      <w:r>
        <w:t>Si nouvelle cellule dans GNT</w:t>
      </w:r>
    </w:p>
    <w:p w:rsidR="00DE66A4" w:rsidRDefault="00DE66A4" w:rsidP="00DE66A4"/>
    <w:p w:rsidR="00DE66A4" w:rsidRDefault="00DE66A4" w:rsidP="00DE66A4">
      <w:pPr>
        <w:pStyle w:val="Titre2"/>
      </w:pPr>
      <w:r>
        <w:t xml:space="preserve">22.09.2014 Suppression de </w:t>
      </w:r>
      <w:r w:rsidRPr="00DE66A4">
        <w:t>identifyAffinityLandPlots0</w:t>
      </w:r>
    </w:p>
    <w:p w:rsidR="00DE66A4" w:rsidRPr="00DE66A4" w:rsidRDefault="00DE66A4" w:rsidP="00DE66A4">
      <w:pPr>
        <w:autoSpaceDE w:val="0"/>
        <w:autoSpaceDN w:val="0"/>
        <w:adjustRightInd w:val="0"/>
        <w:rPr>
          <w:rFonts w:ascii="Consolas" w:hAnsi="Consolas" w:cs="Consolas"/>
          <w:sz w:val="20"/>
          <w:szCs w:val="20"/>
          <w:lang w:val="en-GB" w:bidi="kn"/>
        </w:rPr>
      </w:pPr>
      <w:r>
        <w:rPr>
          <w:rFonts w:ascii="Consolas" w:hAnsi="Consolas" w:cs="Consolas"/>
          <w:color w:val="000000"/>
          <w:sz w:val="20"/>
          <w:szCs w:val="20"/>
          <w:lang w:bidi="kn"/>
        </w:rPr>
        <w:tab/>
      </w:r>
      <w:r w:rsidRPr="00DE66A4">
        <w:rPr>
          <w:rFonts w:ascii="Consolas" w:hAnsi="Consolas" w:cs="Consolas"/>
          <w:color w:val="3F5FBF"/>
          <w:sz w:val="20"/>
          <w:szCs w:val="20"/>
          <w:lang w:val="en-GB" w:bidi="kn"/>
        </w:rPr>
        <w:t>/** scan all SoilCells and allocate them to a given landPlot, create a new one each time it changes. this procedure is not perfect, since some</w:t>
      </w:r>
    </w:p>
    <w:p w:rsidR="00DE66A4" w:rsidRDefault="00DE66A4" w:rsidP="00DE66A4">
      <w:pPr>
        <w:autoSpaceDE w:val="0"/>
        <w:autoSpaceDN w:val="0"/>
        <w:adjustRightInd w:val="0"/>
        <w:rPr>
          <w:rFonts w:ascii="Consolas" w:hAnsi="Consolas" w:cs="Consolas"/>
          <w:sz w:val="20"/>
          <w:szCs w:val="20"/>
          <w:lang w:bidi="kn"/>
        </w:rPr>
      </w:pPr>
      <w:r w:rsidRPr="00DE66A4">
        <w:rPr>
          <w:rFonts w:ascii="Consolas" w:hAnsi="Consolas" w:cs="Consolas"/>
          <w:color w:val="3F5FBF"/>
          <w:sz w:val="20"/>
          <w:szCs w:val="20"/>
          <w:lang w:val="en-GB" w:bidi="kn"/>
        </w:rPr>
        <w:tab/>
        <w:t xml:space="preserve"> * complicated shapes (mainly roads) are splitted in several parts. </w:t>
      </w:r>
      <w:r>
        <w:rPr>
          <w:rFonts w:ascii="Consolas" w:hAnsi="Consolas" w:cs="Consolas"/>
          <w:color w:val="3F5FBF"/>
          <w:sz w:val="20"/>
          <w:szCs w:val="20"/>
          <w:lang w:bidi="kn"/>
        </w:rPr>
        <w:t>• ATTENTION : l’algorithme a été conçu en partant du haut à gauche alors que</w:t>
      </w:r>
    </w:p>
    <w:p w:rsidR="00DE66A4" w:rsidRDefault="00DE66A4" w:rsidP="00DE66A4">
      <w:pPr>
        <w:autoSpaceDE w:val="0"/>
        <w:autoSpaceDN w:val="0"/>
        <w:adjustRightInd w:val="0"/>
        <w:rPr>
          <w:rFonts w:ascii="Consolas" w:hAnsi="Consolas" w:cs="Consolas"/>
          <w:sz w:val="20"/>
          <w:szCs w:val="20"/>
          <w:lang w:bidi="kn"/>
        </w:rPr>
      </w:pPr>
      <w:r>
        <w:rPr>
          <w:rFonts w:ascii="Consolas" w:hAnsi="Consolas" w:cs="Consolas"/>
          <w:color w:val="3F5FBF"/>
          <w:sz w:val="20"/>
          <w:szCs w:val="20"/>
          <w:lang w:bidi="kn"/>
        </w:rPr>
        <w:tab/>
        <w:t xml:space="preserve"> * l’origine de la grille est en bas à droite. Cela fonctionne aussi.</w:t>
      </w:r>
    </w:p>
    <w:p w:rsidR="00DE66A4" w:rsidRDefault="00DE66A4" w:rsidP="00DE66A4">
      <w:pPr>
        <w:autoSpaceDE w:val="0"/>
        <w:autoSpaceDN w:val="0"/>
        <w:adjustRightInd w:val="0"/>
        <w:rPr>
          <w:rFonts w:ascii="Consolas" w:hAnsi="Consolas" w:cs="Consolas"/>
          <w:sz w:val="20"/>
          <w:szCs w:val="20"/>
          <w:lang w:bidi="kn"/>
        </w:rPr>
      </w:pPr>
      <w:r>
        <w:rPr>
          <w:rFonts w:ascii="Consolas" w:hAnsi="Consolas" w:cs="Consolas"/>
          <w:color w:val="3F5FBF"/>
          <w:sz w:val="20"/>
          <w:szCs w:val="20"/>
          <w:lang w:bidi="kn"/>
        </w:rPr>
        <w:tab/>
        <w:t xml:space="preserve"> * </w:t>
      </w:r>
      <w:r>
        <w:rPr>
          <w:rFonts w:ascii="Consolas" w:hAnsi="Consolas" w:cs="Consolas"/>
          <w:b/>
          <w:bCs/>
          <w:color w:val="7F9FBF"/>
          <w:sz w:val="20"/>
          <w:szCs w:val="20"/>
          <w:lang w:bidi="kn"/>
        </w:rPr>
        <w:t>@param</w:t>
      </w:r>
      <w:r>
        <w:rPr>
          <w:rFonts w:ascii="Consolas" w:hAnsi="Consolas" w:cs="Consolas"/>
          <w:color w:val="3F5FBF"/>
          <w:sz w:val="20"/>
          <w:szCs w:val="20"/>
          <w:lang w:bidi="kn"/>
        </w:rPr>
        <w:t xml:space="preserve"> context author J. Le Fur 01.2012 */</w:t>
      </w:r>
    </w:p>
    <w:p w:rsidR="00DE66A4" w:rsidRPr="00DE66A4" w:rsidRDefault="00DE66A4" w:rsidP="00DE66A4">
      <w:pPr>
        <w:autoSpaceDE w:val="0"/>
        <w:autoSpaceDN w:val="0"/>
        <w:adjustRightInd w:val="0"/>
        <w:rPr>
          <w:rFonts w:ascii="Consolas" w:hAnsi="Consolas" w:cs="Consolas"/>
          <w:sz w:val="20"/>
          <w:szCs w:val="20"/>
          <w:lang w:val="en-GB" w:bidi="kn"/>
        </w:rPr>
      </w:pPr>
      <w:r>
        <w:rPr>
          <w:rFonts w:ascii="Consolas" w:hAnsi="Consolas" w:cs="Consolas"/>
          <w:color w:val="000000"/>
          <w:sz w:val="20"/>
          <w:szCs w:val="20"/>
          <w:lang w:bidi="kn"/>
        </w:rPr>
        <w:tab/>
      </w:r>
      <w:r w:rsidRPr="00DE66A4">
        <w:rPr>
          <w:rFonts w:ascii="Consolas" w:hAnsi="Consolas" w:cs="Consolas"/>
          <w:b/>
          <w:bCs/>
          <w:color w:val="7F0055"/>
          <w:sz w:val="20"/>
          <w:szCs w:val="20"/>
          <w:lang w:val="en-GB" w:bidi="kn"/>
        </w:rPr>
        <w:t>public</w:t>
      </w:r>
      <w:r w:rsidRPr="00DE66A4">
        <w:rPr>
          <w:rFonts w:ascii="Consolas" w:hAnsi="Consolas" w:cs="Consolas"/>
          <w:color w:val="000000"/>
          <w:sz w:val="20"/>
          <w:szCs w:val="20"/>
          <w:lang w:val="en-GB" w:bidi="kn"/>
        </w:rPr>
        <w:t xml:space="preserve"> TreeSet&lt;C_LandPlot&gt; identifyAffinityLandPlots0(Context&lt;Object&gt; context) {</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 xml:space="preserve">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TreeSet&lt;C_LandPlot&gt;();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[0][0].</w:t>
      </w:r>
      <w:r w:rsidRPr="00DE66A4">
        <w:rPr>
          <w:rFonts w:ascii="Consolas" w:hAnsi="Consolas" w:cs="Consolas"/>
          <w:color w:val="000000"/>
          <w:sz w:val="20"/>
          <w:szCs w:val="20"/>
          <w:highlight w:val="blue"/>
          <w:lang w:val="en-GB" w:bidi="kn"/>
        </w:rPr>
        <w:t>setLandPlot(newPlot)</w:t>
      </w:r>
      <w:r w:rsidRPr="00DE66A4">
        <w:rPr>
          <w:rFonts w:ascii="Consolas" w:hAnsi="Consolas" w:cs="Consolas"/>
          <w:color w:val="000000"/>
          <w:sz w:val="20"/>
          <w:szCs w:val="20"/>
          <w:lang w:val="en-GB" w:bidi="kn"/>
        </w:rPr>
        <w:t>;</w:t>
      </w:r>
      <w:r w:rsidRPr="00DE66A4">
        <w:rPr>
          <w:rFonts w:ascii="Consolas" w:hAnsi="Consolas" w:cs="Consolas"/>
          <w:color w:val="3F7F5F"/>
          <w:sz w:val="20"/>
          <w:szCs w:val="20"/>
          <w:lang w:val="en-GB" w:bidi="kn"/>
        </w:rPr>
        <w:t>// create first LandPlot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nbPlots = 1;</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j = 1; j &lt;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.getHeight(); j++) {</w:t>
      </w:r>
      <w:r w:rsidRPr="00DE66A4">
        <w:rPr>
          <w:rFonts w:ascii="Consolas" w:hAnsi="Consolas" w:cs="Consolas"/>
          <w:color w:val="3F7F5F"/>
          <w:sz w:val="20"/>
          <w:szCs w:val="20"/>
          <w:lang w:val="en-GB" w:bidi="kn"/>
        </w:rPr>
        <w:t>// scan specifically the first line</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[0][j].getAffinity()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[0][j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[0][j]</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[0][j - 1].getLandPlot())</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newPlot2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context.add(newPlot2);</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.add(newPlot2);</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[0][j].</w:t>
      </w:r>
      <w:r w:rsidRPr="00DE66A4">
        <w:rPr>
          <w:rFonts w:ascii="Consolas" w:hAnsi="Consolas" w:cs="Consolas"/>
          <w:color w:val="000000"/>
          <w:sz w:val="20"/>
          <w:szCs w:val="20"/>
          <w:highlight w:val="blue"/>
          <w:lang w:val="en-GB" w:bidi="kn"/>
        </w:rPr>
        <w:t>setLandPlot(newPlot2)</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nbPlots++;</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i = 1; i &lt;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.getWidth(); i++) {</w:t>
      </w:r>
      <w:r w:rsidRPr="00DE66A4">
        <w:rPr>
          <w:rFonts w:ascii="Consolas" w:hAnsi="Consolas" w:cs="Consolas"/>
          <w:color w:val="3F7F5F"/>
          <w:sz w:val="20"/>
          <w:szCs w:val="20"/>
          <w:lang w:val="en-GB" w:bidi="kn"/>
        </w:rPr>
        <w:t>// scan for each line</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scan the first cell of the row</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[i][0].getAffinity()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- 1][0].getAffinity())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[i][0]</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- 1][0].getLandPlot())</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newPlot3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context.add(newPlot3);</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.add(newPlot3);</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[i][0].</w:t>
      </w:r>
      <w:r w:rsidRPr="00DE66A4">
        <w:rPr>
          <w:rFonts w:ascii="Consolas" w:hAnsi="Consolas" w:cs="Consolas"/>
          <w:color w:val="000000"/>
          <w:sz w:val="20"/>
          <w:szCs w:val="20"/>
          <w:highlight w:val="blue"/>
          <w:lang w:val="en-GB" w:bidi="kn"/>
        </w:rPr>
        <w:t>setLandPlot(newPlot3)</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nbPlots++;</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scan the remaining of the line</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j = 1; j &lt;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.getHeight(); j++) {</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lastRenderedPageBreak/>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[i][j].getAffinity();</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System.out.print(j + "/" + currentCellAffinity + ", ");</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- 1][j].getAffinity())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- 1][j]</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t>.getLandPlot())</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[i][j - 1].getLandPlot())</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- 1][j - 1].getLandPlot())</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((j !=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.getHeight() - 1)</w:t>
      </w:r>
      <w:r w:rsidRPr="00DE66A4">
        <w:rPr>
          <w:rFonts w:ascii="Consolas" w:hAnsi="Consolas" w:cs="Consolas"/>
          <w:color w:val="3F7F5F"/>
          <w:sz w:val="20"/>
          <w:szCs w:val="20"/>
          <w:lang w:val="en-GB" w:bidi="kn"/>
        </w:rPr>
        <w:t>// or else array out of bound error when</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computing</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j+1</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&amp;&amp;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- 1][j + 1].getLandPlot())</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newPlot4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context.add(newPlot4);</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.add(newPlot4);</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r w:rsidRPr="00DE66A4">
        <w:rPr>
          <w:rFonts w:ascii="Consolas" w:hAnsi="Consolas" w:cs="Consolas"/>
          <w:color w:val="000000"/>
          <w:sz w:val="20"/>
          <w:szCs w:val="20"/>
          <w:highlight w:val="blue"/>
          <w:lang w:val="en-GB" w:bidi="kn"/>
        </w:rPr>
        <w:t>setLandPlot(newPlot4)</w:t>
      </w:r>
      <w:r w:rsidRPr="00DE66A4">
        <w:rPr>
          <w:rFonts w:ascii="Consolas" w:hAnsi="Consolas" w:cs="Consolas"/>
          <w:color w:val="000000"/>
          <w:sz w:val="20"/>
          <w:szCs w:val="20"/>
          <w:lang w:val="en-GB" w:bidi="kn"/>
        </w:rPr>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nbPlots++;</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initializing the land plot affinity - JLF 02.2012, 02.2013</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(C_LandPlot a_plot : </w:t>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 {</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affinity = a_plot.getCell(0).getAffinity();</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a_plot.setAffinity(affinity);</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DE66A4" w:rsidRPr="00DE66A4" w:rsidRDefault="00DE66A4" w:rsidP="00DE66A4">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System.</w:t>
      </w:r>
      <w:r w:rsidRPr="00DE66A4">
        <w:rPr>
          <w:rFonts w:ascii="Consolas" w:hAnsi="Consolas" w:cs="Consolas"/>
          <w:i/>
          <w:iCs/>
          <w:color w:val="0000C0"/>
          <w:sz w:val="20"/>
          <w:szCs w:val="20"/>
          <w:lang w:val="en-GB" w:bidi="kn"/>
        </w:rPr>
        <w:t>out</w:t>
      </w:r>
      <w:r w:rsidRPr="00DE66A4">
        <w:rPr>
          <w:rFonts w:ascii="Consolas" w:hAnsi="Consolas" w:cs="Consolas"/>
          <w:color w:val="000000"/>
          <w:sz w:val="20"/>
          <w:szCs w:val="20"/>
          <w:lang w:val="en-GB" w:bidi="kn"/>
        </w:rPr>
        <w:t>.println(</w:t>
      </w:r>
      <w:r w:rsidRPr="00DE66A4">
        <w:rPr>
          <w:rFonts w:ascii="Consolas" w:hAnsi="Consolas" w:cs="Consolas"/>
          <w:color w:val="2A00FF"/>
          <w:sz w:val="20"/>
          <w:szCs w:val="20"/>
          <w:lang w:val="en-GB" w:bidi="kn"/>
        </w:rPr>
        <w:t>"C_Raster.identifyLandPlots(): "</w:t>
      </w:r>
      <w:r w:rsidRPr="00DE66A4">
        <w:rPr>
          <w:rFonts w:ascii="Consolas" w:hAnsi="Consolas" w:cs="Consolas"/>
          <w:color w:val="000000"/>
          <w:sz w:val="20"/>
          <w:szCs w:val="20"/>
          <w:lang w:val="en-GB" w:bidi="kn"/>
        </w:rPr>
        <w:t xml:space="preserve"> + nbPlots + </w:t>
      </w:r>
      <w:r w:rsidRPr="00DE66A4">
        <w:rPr>
          <w:rFonts w:ascii="Consolas" w:hAnsi="Consolas" w:cs="Consolas"/>
          <w:color w:val="2A00FF"/>
          <w:sz w:val="20"/>
          <w:szCs w:val="20"/>
          <w:lang w:val="en-GB" w:bidi="kn"/>
        </w:rPr>
        <w:t>" land plot(s) initialized"</w:t>
      </w:r>
      <w:r w:rsidRPr="00DE66A4">
        <w:rPr>
          <w:rFonts w:ascii="Consolas" w:hAnsi="Consolas" w:cs="Consolas"/>
          <w:color w:val="000000"/>
          <w:sz w:val="20"/>
          <w:szCs w:val="20"/>
          <w:lang w:val="en-GB" w:bidi="kn"/>
        </w:rPr>
        <w:t>);</w:t>
      </w:r>
    </w:p>
    <w:p w:rsidR="00DE66A4" w:rsidRDefault="00DE66A4" w:rsidP="00DE66A4">
      <w:pPr>
        <w:autoSpaceDE w:val="0"/>
        <w:autoSpaceDN w:val="0"/>
        <w:adjustRightInd w:val="0"/>
        <w:rPr>
          <w:rFonts w:ascii="Consolas" w:hAnsi="Consolas" w:cs="Consolas"/>
          <w:sz w:val="20"/>
          <w:szCs w:val="20"/>
          <w:lang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Pr>
          <w:rFonts w:ascii="Consolas" w:hAnsi="Consolas" w:cs="Consolas"/>
          <w:b/>
          <w:bCs/>
          <w:color w:val="7F0055"/>
          <w:sz w:val="20"/>
          <w:szCs w:val="20"/>
          <w:lang w:bidi="kn"/>
        </w:rPr>
        <w:t>return</w:t>
      </w:r>
      <w:r>
        <w:rPr>
          <w:rFonts w:ascii="Consolas" w:hAnsi="Consolas" w:cs="Consolas"/>
          <w:color w:val="000000"/>
          <w:sz w:val="20"/>
          <w:szCs w:val="20"/>
          <w:lang w:bidi="kn"/>
        </w:rPr>
        <w:t xml:space="preserve"> </w:t>
      </w:r>
      <w:r>
        <w:rPr>
          <w:rFonts w:ascii="Consolas" w:hAnsi="Consolas" w:cs="Consolas"/>
          <w:color w:val="0000C0"/>
          <w:sz w:val="20"/>
          <w:szCs w:val="20"/>
          <w:lang w:bidi="kn"/>
        </w:rPr>
        <w:t>affinityLandPlotsInitList</w:t>
      </w:r>
      <w:r>
        <w:rPr>
          <w:rFonts w:ascii="Consolas" w:hAnsi="Consolas" w:cs="Consolas"/>
          <w:color w:val="000000"/>
          <w:sz w:val="20"/>
          <w:szCs w:val="20"/>
          <w:lang w:bidi="kn"/>
        </w:rPr>
        <w:t>;</w:t>
      </w:r>
    </w:p>
    <w:p w:rsidR="00DE66A4" w:rsidRDefault="00DE66A4" w:rsidP="00DE66A4">
      <w:pPr>
        <w:rPr>
          <w:rFonts w:ascii="Consolas" w:hAnsi="Consolas" w:cs="Consolas"/>
          <w:color w:val="000000"/>
          <w:sz w:val="20"/>
          <w:szCs w:val="20"/>
          <w:lang w:bidi="kn"/>
        </w:rPr>
      </w:pPr>
      <w:r>
        <w:rPr>
          <w:rFonts w:ascii="Consolas" w:hAnsi="Consolas" w:cs="Consolas"/>
          <w:color w:val="000000"/>
          <w:sz w:val="20"/>
          <w:szCs w:val="20"/>
          <w:lang w:bidi="kn"/>
        </w:rPr>
        <w:tab/>
        <w:t>}</w:t>
      </w:r>
    </w:p>
    <w:p w:rsidR="00857BB4" w:rsidRDefault="00857BB4" w:rsidP="00DE66A4">
      <w:pPr>
        <w:rPr>
          <w:rFonts w:ascii="Consolas" w:hAnsi="Consolas" w:cs="Consolas"/>
          <w:color w:val="000000"/>
          <w:sz w:val="20"/>
          <w:szCs w:val="20"/>
          <w:lang w:bidi="kn"/>
        </w:rPr>
      </w:pPr>
    </w:p>
    <w:p w:rsidR="00F45452" w:rsidRDefault="00F45452" w:rsidP="00322CCB">
      <w:pPr>
        <w:pStyle w:val="Titre2"/>
        <w:rPr>
          <w:lang w:bidi="kn"/>
        </w:rPr>
      </w:pPr>
      <w:r>
        <w:rPr>
          <w:lang w:bidi="kn"/>
        </w:rPr>
        <w:t xml:space="preserve">23.09.2014 18h00 Ouuuuuuhhh! Yeeeaaaah! Fini (enfin passé le gué) révision code depuis juin: </w:t>
      </w:r>
      <w:r w:rsidRPr="00F45452">
        <w:rPr>
          <w:lang w:bidi="kn"/>
        </w:rPr>
        <w:t>Version (1.0beta?) fonctionnelle</w:t>
      </w:r>
      <w:r>
        <w:rPr>
          <w:lang w:bidi="kn"/>
        </w:rPr>
        <w:t>.</w:t>
      </w:r>
    </w:p>
    <w:p w:rsidR="00857BB4" w:rsidRDefault="00857BB4" w:rsidP="00322CCB">
      <w:pPr>
        <w:pStyle w:val="Titre2"/>
        <w:rPr>
          <w:lang w:bidi="kn"/>
        </w:rPr>
      </w:pPr>
      <w:r>
        <w:rPr>
          <w:lang w:bidi="kn"/>
        </w:rPr>
        <w:t>A FAIRE</w:t>
      </w:r>
    </w:p>
    <w:p w:rsidR="000009E4" w:rsidRPr="000009E4" w:rsidRDefault="00EA249B" w:rsidP="00857BB4">
      <w:pPr>
        <w:numPr>
          <w:ilvl w:val="0"/>
          <w:numId w:val="33"/>
        </w:numPr>
      </w:pPr>
      <w:r>
        <w:rPr>
          <w:rFonts w:ascii="Consolas" w:hAnsi="Consolas" w:cs="Consolas"/>
          <w:color w:val="000000"/>
          <w:sz w:val="20"/>
          <w:szCs w:val="20"/>
          <w:lang w:bidi="kn"/>
        </w:rPr>
        <w:t xml:space="preserve">Si on relance et que l'on ne quitte pas le GUI, </w:t>
      </w:r>
      <w:r w:rsidR="000009E4">
        <w:rPr>
          <w:rFonts w:ascii="Consolas" w:hAnsi="Consolas" w:cs="Consolas"/>
          <w:color w:val="000000"/>
          <w:sz w:val="20"/>
          <w:szCs w:val="20"/>
          <w:lang w:bidi="kn"/>
        </w:rPr>
        <w:t>les transporteurs sautent directement d'une cellule à l'autre, pas de temporisation</w:t>
      </w:r>
      <w:r>
        <w:rPr>
          <w:rFonts w:ascii="Consolas" w:hAnsi="Consolas" w:cs="Consolas"/>
          <w:color w:val="000000"/>
          <w:sz w:val="20"/>
          <w:szCs w:val="20"/>
          <w:lang w:bidi="kn"/>
        </w:rPr>
        <w:t xml:space="preserve"> (même à un pas de temps de 1h).</w:t>
      </w:r>
    </w:p>
    <w:p w:rsidR="00857BB4" w:rsidRPr="00857BB4" w:rsidRDefault="00857BB4" w:rsidP="00857BB4">
      <w:pPr>
        <w:numPr>
          <w:ilvl w:val="0"/>
          <w:numId w:val="33"/>
        </w:numPr>
      </w:pPr>
      <w:r>
        <w:rPr>
          <w:rFonts w:ascii="Consolas" w:hAnsi="Consolas" w:cs="Consolas"/>
          <w:color w:val="000000"/>
          <w:sz w:val="20"/>
          <w:szCs w:val="20"/>
          <w:lang w:bidi="kn"/>
        </w:rPr>
        <w:t>GNT ne s'affiche pas</w:t>
      </w:r>
    </w:p>
    <w:p w:rsidR="00857BB4" w:rsidRPr="00857BB4" w:rsidRDefault="000009E4" w:rsidP="00857BB4">
      <w:pPr>
        <w:numPr>
          <w:ilvl w:val="0"/>
          <w:numId w:val="33"/>
        </w:numPr>
      </w:pPr>
      <w:r>
        <w:rPr>
          <w:rFonts w:ascii="Consolas" w:hAnsi="Consolas" w:cs="Consolas"/>
          <w:color w:val="000000"/>
          <w:sz w:val="20"/>
          <w:szCs w:val="20"/>
          <w:lang w:bidi="kn"/>
        </w:rPr>
        <w:t xml:space="preserve">refaire la gestion des </w:t>
      </w:r>
      <w:r w:rsidR="00857BB4">
        <w:rPr>
          <w:rFonts w:ascii="Consolas" w:hAnsi="Consolas" w:cs="Consolas"/>
          <w:color w:val="000000"/>
          <w:sz w:val="20"/>
          <w:szCs w:val="20"/>
          <w:lang w:bidi="kn"/>
        </w:rPr>
        <w:t>track</w:t>
      </w:r>
      <w:r>
        <w:rPr>
          <w:rFonts w:ascii="Consolas" w:hAnsi="Consolas" w:cs="Consolas"/>
          <w:color w:val="000000"/>
          <w:sz w:val="20"/>
          <w:szCs w:val="20"/>
          <w:lang w:bidi="kn"/>
        </w:rPr>
        <w:t>s</w:t>
      </w:r>
    </w:p>
    <w:p w:rsidR="00857BB4" w:rsidRPr="00857BB4" w:rsidRDefault="00857BB4" w:rsidP="00857BB4">
      <w:pPr>
        <w:numPr>
          <w:ilvl w:val="0"/>
          <w:numId w:val="33"/>
        </w:numPr>
      </w:pPr>
      <w:r>
        <w:rPr>
          <w:rFonts w:ascii="Consolas" w:hAnsi="Consolas" w:cs="Consolas"/>
          <w:color w:val="000000"/>
          <w:sz w:val="20"/>
          <w:szCs w:val="20"/>
          <w:lang w:bidi="kn"/>
        </w:rPr>
        <w:t>réviser human carriers must die</w:t>
      </w:r>
    </w:p>
    <w:p w:rsidR="00857BB4" w:rsidRPr="00322CCB" w:rsidRDefault="00857BB4" w:rsidP="00857BB4">
      <w:pPr>
        <w:numPr>
          <w:ilvl w:val="0"/>
          <w:numId w:val="33"/>
        </w:numPr>
      </w:pPr>
      <w:r>
        <w:rPr>
          <w:rFonts w:ascii="Consolas" w:hAnsi="Consolas" w:cs="Consolas"/>
          <w:color w:val="000000"/>
          <w:sz w:val="20"/>
          <w:szCs w:val="20"/>
          <w:lang w:bidi="kn"/>
        </w:rPr>
        <w:t>A un pas de temps donné, on devrait voir les human carriers au milieu de leur chemin.</w:t>
      </w:r>
    </w:p>
    <w:p w:rsidR="00322CCB" w:rsidRPr="00302BEB" w:rsidRDefault="00322CCB" w:rsidP="00857BB4">
      <w:pPr>
        <w:numPr>
          <w:ilvl w:val="0"/>
          <w:numId w:val="33"/>
        </w:numPr>
      </w:pPr>
      <w:r>
        <w:rPr>
          <w:rFonts w:ascii="Consolas" w:hAnsi="Consolas" w:cs="Consolas"/>
          <w:color w:val="000000"/>
          <w:sz w:val="20"/>
          <w:szCs w:val="20"/>
          <w:lang w:bidi="kn"/>
        </w:rPr>
        <w:lastRenderedPageBreak/>
        <w:t>pas de temps = month ou year ne marche pas</w:t>
      </w:r>
      <w:r w:rsidR="00F24DF5">
        <w:rPr>
          <w:rFonts w:ascii="Consolas" w:hAnsi="Consolas" w:cs="Consolas"/>
          <w:color w:val="000000"/>
          <w:sz w:val="20"/>
          <w:szCs w:val="20"/>
          <w:lang w:bidi="kn"/>
        </w:rPr>
        <w:t xml:space="preserve"> (ok partiel: construire les Human carriers un an après les cities).</w:t>
      </w:r>
    </w:p>
    <w:p w:rsidR="00302BEB" w:rsidRPr="006529E5" w:rsidRDefault="00302BEB" w:rsidP="00857BB4">
      <w:pPr>
        <w:numPr>
          <w:ilvl w:val="0"/>
          <w:numId w:val="33"/>
        </w:numPr>
      </w:pPr>
      <w:r>
        <w:rPr>
          <w:rFonts w:ascii="Consolas" w:hAnsi="Consolas" w:cs="Consolas"/>
          <w:color w:val="000000"/>
          <w:sz w:val="20"/>
          <w:szCs w:val="20"/>
          <w:lang w:bidi="kn"/>
        </w:rPr>
        <w:t>Les bateaux ne bougent plus d'un port à l'autre en Gambie et Casamance</w:t>
      </w:r>
    </w:p>
    <w:p w:rsidR="006529E5" w:rsidRPr="005803D3" w:rsidRDefault="006529E5" w:rsidP="00857BB4">
      <w:pPr>
        <w:numPr>
          <w:ilvl w:val="0"/>
          <w:numId w:val="33"/>
        </w:numPr>
      </w:pPr>
      <w:r>
        <w:rPr>
          <w:rFonts w:ascii="Consolas" w:hAnsi="Consolas" w:cs="Consolas"/>
          <w:color w:val="000000"/>
          <w:sz w:val="20"/>
          <w:szCs w:val="20"/>
          <w:lang w:bidi="kn"/>
        </w:rPr>
        <w:t>le time condensed n'a pas l'air effectif</w:t>
      </w:r>
    </w:p>
    <w:p w:rsidR="005803D3" w:rsidRPr="00F45452" w:rsidRDefault="005803D3" w:rsidP="00857BB4">
      <w:pPr>
        <w:numPr>
          <w:ilvl w:val="0"/>
          <w:numId w:val="33"/>
        </w:numPr>
      </w:pPr>
      <w:r>
        <w:rPr>
          <w:rFonts w:ascii="Consolas" w:hAnsi="Consolas" w:cs="Consolas"/>
          <w:color w:val="000000"/>
          <w:sz w:val="20"/>
          <w:szCs w:val="20"/>
          <w:lang w:bidi="kn"/>
        </w:rPr>
        <w:t>prière encore une fois d'essayer de faire des commits avec des source propres (pas de messages de test en rouge dans la console par exemple</w:t>
      </w:r>
      <w:r w:rsidR="000D7996">
        <w:rPr>
          <w:rFonts w:ascii="Consolas" w:hAnsi="Consolas" w:cs="Consolas"/>
          <w:color w:val="000000"/>
          <w:sz w:val="20"/>
          <w:szCs w:val="20"/>
          <w:lang w:bidi="kn"/>
        </w:rPr>
        <w:t xml:space="preserve"> et sans trace de la méthode en plus et dans A_Animal.computeNextMove en plus !</w:t>
      </w:r>
      <w:r>
        <w:rPr>
          <w:rFonts w:ascii="Consolas" w:hAnsi="Consolas" w:cs="Consolas"/>
          <w:color w:val="000000"/>
          <w:sz w:val="20"/>
          <w:szCs w:val="20"/>
          <w:lang w:bidi="kn"/>
        </w:rPr>
        <w:t>).</w:t>
      </w:r>
    </w:p>
    <w:p w:rsidR="00F45452" w:rsidRPr="00C061C2" w:rsidRDefault="00F45452" w:rsidP="00857BB4">
      <w:pPr>
        <w:numPr>
          <w:ilvl w:val="0"/>
          <w:numId w:val="33"/>
        </w:numPr>
      </w:pPr>
      <w:r>
        <w:rPr>
          <w:rFonts w:ascii="Consolas" w:hAnsi="Consolas" w:cs="Consolas"/>
          <w:color w:val="000000"/>
          <w:sz w:val="20"/>
          <w:szCs w:val="20"/>
          <w:lang w:bidi="kn"/>
        </w:rPr>
        <w:t>rats non testés</w:t>
      </w:r>
    </w:p>
    <w:p w:rsidR="00C061C2" w:rsidRPr="00C061C2" w:rsidRDefault="00C061C2" w:rsidP="00857BB4">
      <w:pPr>
        <w:numPr>
          <w:ilvl w:val="0"/>
          <w:numId w:val="33"/>
        </w:numPr>
      </w:pPr>
      <w:r>
        <w:rPr>
          <w:rFonts w:ascii="Consolas" w:hAnsi="Consolas" w:cs="Consolas"/>
          <w:color w:val="000000"/>
          <w:sz w:val="20"/>
          <w:szCs w:val="20"/>
          <w:lang w:bidi="kn"/>
        </w:rPr>
        <w:t>PAM: le décimal format sur C_Event n'est pas nécessaire on n'a pas à gérer ces événements dans l'ordre.</w:t>
      </w:r>
    </w:p>
    <w:p w:rsidR="00C061C2" w:rsidRPr="006529E5" w:rsidRDefault="00C061C2" w:rsidP="00857BB4">
      <w:pPr>
        <w:numPr>
          <w:ilvl w:val="0"/>
          <w:numId w:val="33"/>
        </w:numPr>
      </w:pPr>
      <w:r>
        <w:rPr>
          <w:rFonts w:ascii="Consolas" w:hAnsi="Consolas" w:cs="Consolas"/>
          <w:color w:val="000000"/>
          <w:sz w:val="20"/>
          <w:szCs w:val="20"/>
          <w:lang w:bidi="kn"/>
        </w:rPr>
        <w:t>PAM: in</w:t>
      </w:r>
      <w:r w:rsidR="00F24DF5">
        <w:rPr>
          <w:rFonts w:ascii="Consolas" w:hAnsi="Consolas" w:cs="Consolas"/>
          <w:color w:val="000000"/>
          <w:sz w:val="20"/>
          <w:szCs w:val="20"/>
          <w:lang w:bidi="kn"/>
        </w:rPr>
        <w:t>it</w:t>
      </w:r>
      <w:r>
        <w:rPr>
          <w:rFonts w:ascii="Consolas" w:hAnsi="Consolas" w:cs="Consolas"/>
          <w:color w:val="000000"/>
          <w:sz w:val="20"/>
          <w:szCs w:val="20"/>
          <w:lang w:bidi="kn"/>
        </w:rPr>
        <w:t xml:space="preserve"> de eventNumber géré ok</w:t>
      </w:r>
    </w:p>
    <w:p w:rsidR="006529E5" w:rsidRDefault="006529E5" w:rsidP="00322CCB"/>
    <w:p w:rsidR="00322CCB" w:rsidRDefault="00322CCB" w:rsidP="00322CCB">
      <w:pPr>
        <w:numPr>
          <w:ilvl w:val="0"/>
          <w:numId w:val="33"/>
        </w:numPr>
      </w:pPr>
      <w:r w:rsidRPr="00F24DF5">
        <w:t xml:space="preserve">problème </w:t>
      </w:r>
      <w:r w:rsidRPr="00F24DF5">
        <w:rPr>
          <w:rFonts w:ascii="Consolas" w:hAnsi="Consolas" w:cs="Consolas"/>
          <w:color w:val="000000"/>
          <w:sz w:val="20"/>
          <w:szCs w:val="20"/>
          <w:lang w:bidi="kn"/>
        </w:rPr>
        <w:t>chrono</w:t>
      </w:r>
      <w:r w:rsidRPr="00F24DF5">
        <w:t xml:space="preserve"> fin de simulation:</w:t>
      </w:r>
      <w:r w:rsidR="007C574C">
        <w:rPr>
          <w:noProof/>
        </w:rPr>
        <w:drawing>
          <wp:inline distT="0" distB="0" distL="0" distR="0">
            <wp:extent cx="1924050" cy="14287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b="58664"/>
                    <a:stretch>
                      <a:fillRect/>
                    </a:stretch>
                  </pic:blipFill>
                  <pic:spPr bwMode="auto">
                    <a:xfrm>
                      <a:off x="0" y="0"/>
                      <a:ext cx="1924050" cy="1428750"/>
                    </a:xfrm>
                    <a:prstGeom prst="rect">
                      <a:avLst/>
                    </a:prstGeom>
                    <a:noFill/>
                    <a:ln>
                      <a:noFill/>
                    </a:ln>
                  </pic:spPr>
                </pic:pic>
              </a:graphicData>
            </a:graphic>
          </wp:inline>
        </w:drawing>
      </w:r>
      <w:r w:rsidR="00F24DF5">
        <w:t>number in source dans terminate simulation/chrono</w:t>
      </w:r>
    </w:p>
    <w:p w:rsidR="00E661CF" w:rsidRPr="00F24DF5" w:rsidRDefault="00E661CF" w:rsidP="00322CCB">
      <w:pPr>
        <w:numPr>
          <w:ilvl w:val="0"/>
          <w:numId w:val="33"/>
        </w:numPr>
      </w:pPr>
      <w:r>
        <w:t>la simulation, mê</w:t>
      </w:r>
      <w:r w:rsidR="003E2E0A">
        <w:t>me vide, ralentit petit à petit ?</w:t>
      </w:r>
    </w:p>
    <w:p w:rsidR="00F45452" w:rsidRDefault="00F45452" w:rsidP="00322CCB"/>
    <w:p w:rsidR="00F45452" w:rsidRDefault="00F45452" w:rsidP="00F45452">
      <w:pPr>
        <w:pStyle w:val="Titre2"/>
      </w:pPr>
      <w:r>
        <w:t>24.09.2014 update sur version Dakar</w:t>
      </w:r>
    </w:p>
    <w:p w:rsidR="00F45452" w:rsidRDefault="00F45452" w:rsidP="00F45452">
      <w:pPr>
        <w:numPr>
          <w:ilvl w:val="0"/>
          <w:numId w:val="34"/>
        </w:numPr>
      </w:pPr>
      <w:r>
        <w:t>Retrait des modifications de track par Pape (trop grande complication, champs en plus, listes en plus, etc.), à revoir.</w:t>
      </w:r>
    </w:p>
    <w:p w:rsidR="00F45452" w:rsidRDefault="00992D41" w:rsidP="00992D41">
      <w:pPr>
        <w:numPr>
          <w:ilvl w:val="0"/>
          <w:numId w:val="34"/>
        </w:numPr>
        <w:rPr>
          <w:lang w:val="en-GB"/>
        </w:rPr>
      </w:pPr>
      <w:r w:rsidRPr="00992D41">
        <w:rPr>
          <w:lang w:val="en-GB"/>
        </w:rPr>
        <w:t>@param interInScOrNot :if it is true, animal go out from soilCell1 and go into soilCell2 (with agentLeaving() and agentIncoming())</w:t>
      </w:r>
      <w:r w:rsidR="00F24DF5">
        <w:rPr>
          <w:lang w:val="en-GB"/>
        </w:rPr>
        <w:t xml:space="preserve"> </w:t>
      </w:r>
      <w:r w:rsidRPr="00992D41">
        <w:rPr>
          <w:lang w:val="en-GB"/>
        </w:rPr>
        <w:t xml:space="preserve">else animal just knows that it position is temporarily soilCell2, thanks to the currentSoilCell of pathWandeter witch keep soilCell2 </w:t>
      </w:r>
      <w:r w:rsidR="00F24DF5">
        <w:rPr>
          <w:lang w:val="en-GB"/>
        </w:rPr>
        <w:t xml:space="preserve"> </w:t>
      </w:r>
      <w:r w:rsidRPr="00992D41">
        <w:rPr>
          <w:lang w:val="en-GB"/>
        </w:rPr>
        <w:t>without using heavy method agentLeaving() and agentIncoming()</w:t>
      </w:r>
    </w:p>
    <w:p w:rsidR="00BA6147" w:rsidRDefault="00BA6147" w:rsidP="00BA6147">
      <w:pPr>
        <w:rPr>
          <w:lang w:val="en-GB"/>
        </w:rPr>
      </w:pPr>
    </w:p>
    <w:p w:rsidR="007B16AB" w:rsidRDefault="007B16AB" w:rsidP="00BA6147">
      <w:r>
        <w:t>Ajout de classe C_Region</w:t>
      </w:r>
    </w:p>
    <w:p w:rsidR="00BA6147" w:rsidRDefault="00BA6147" w:rsidP="00BA6147"/>
    <w:p w:rsidR="008F6599" w:rsidRPr="009713A0" w:rsidRDefault="009713A0" w:rsidP="009713A0">
      <w:pPr>
        <w:pStyle w:val="Titre2"/>
      </w:pPr>
      <w:r w:rsidRPr="009713A0">
        <w:t>29.09.2014 A FAIRE</w:t>
      </w:r>
    </w:p>
    <w:p w:rsidR="009713A0" w:rsidRPr="009713A0" w:rsidRDefault="009713A0" w:rsidP="00F23F35">
      <w:pPr>
        <w:numPr>
          <w:ilvl w:val="0"/>
          <w:numId w:val="35"/>
        </w:numPr>
        <w:rPr>
          <w:lang w:val="en-GB"/>
        </w:rPr>
      </w:pPr>
      <w:r w:rsidRPr="009713A0">
        <w:rPr>
          <w:lang w:val="en-GB"/>
        </w:rPr>
        <w:t>Time condensed</w:t>
      </w:r>
    </w:p>
    <w:p w:rsidR="009713A0" w:rsidRDefault="009713A0" w:rsidP="00F23F35">
      <w:pPr>
        <w:numPr>
          <w:ilvl w:val="0"/>
          <w:numId w:val="35"/>
        </w:numPr>
      </w:pPr>
      <w:r w:rsidRPr="00F23F35">
        <w:t>Reset cities carriers</w:t>
      </w:r>
      <w:r w:rsidR="00F23F35" w:rsidRPr="00F23F35">
        <w:t xml:space="preserve"> quand modification ancien landplot</w:t>
      </w:r>
    </w:p>
    <w:p w:rsidR="00F23F35" w:rsidRPr="00F23F35" w:rsidRDefault="00F23F35" w:rsidP="00F23F35">
      <w:pPr>
        <w:numPr>
          <w:ilvl w:val="0"/>
          <w:numId w:val="35"/>
        </w:numPr>
      </w:pPr>
      <w:r>
        <w:t>Graphique rates &gt; 100%</w:t>
      </w:r>
    </w:p>
    <w:p w:rsidR="00475C55" w:rsidRDefault="00475C55" w:rsidP="00475C55">
      <w:pPr>
        <w:pStyle w:val="Titre2"/>
      </w:pPr>
      <w:r>
        <w:t>02.10.2014</w:t>
      </w:r>
      <w:r w:rsidR="00F96A7B">
        <w:t xml:space="preserve"> svn 736</w:t>
      </w:r>
    </w:p>
    <w:p w:rsidR="009713A0" w:rsidRPr="00300EE9" w:rsidRDefault="00475C55" w:rsidP="00BA6147">
      <w:pPr>
        <w:numPr>
          <w:ilvl w:val="0"/>
          <w:numId w:val="35"/>
        </w:numPr>
        <w:rPr>
          <w:lang w:val="en-GB"/>
        </w:rPr>
      </w:pPr>
      <w:r w:rsidRPr="00300EE9">
        <w:rPr>
          <w:lang w:val="en-GB"/>
        </w:rPr>
        <w:t>Quand relance du GUI, plus de visualisation des déplacements des véhicules</w:t>
      </w:r>
    </w:p>
    <w:p w:rsidR="00475C55" w:rsidRPr="00F96A7B" w:rsidRDefault="00475C55" w:rsidP="00BA6147">
      <w:pPr>
        <w:numPr>
          <w:ilvl w:val="0"/>
          <w:numId w:val="35"/>
        </w:numPr>
      </w:pPr>
      <w:r w:rsidRPr="00F96A7B">
        <w:t>Bateaux ne peuvent aller à Kidira</w:t>
      </w:r>
      <w:r w:rsidR="00F96A7B" w:rsidRPr="00F96A7B">
        <w:t xml:space="preserve"> </w:t>
      </w:r>
      <w:r w:rsidR="00F96A7B">
        <w:t xml:space="preserve">(OK </w:t>
      </w:r>
      <w:r w:rsidR="00F96A7B" w:rsidRPr="00F96A7B">
        <w:t>-&gt; parcequ'il n'y a pas de population à Kidira au XX°siècel)</w:t>
      </w:r>
    </w:p>
    <w:p w:rsidR="00475C55" w:rsidRDefault="00475C55" w:rsidP="00BA6147">
      <w:pPr>
        <w:numPr>
          <w:ilvl w:val="0"/>
          <w:numId w:val="35"/>
        </w:numPr>
        <w:rPr>
          <w:lang w:val="en-GB"/>
        </w:rPr>
      </w:pPr>
      <w:r w:rsidRPr="00300EE9">
        <w:rPr>
          <w:lang w:val="en-GB"/>
        </w:rPr>
        <w:t>A chaque création de ville, doublement des affichages de noms de ville</w:t>
      </w:r>
    </w:p>
    <w:p w:rsidR="00F96A7B" w:rsidRDefault="00F96A7B" w:rsidP="00F96A7B">
      <w:pPr>
        <w:rPr>
          <w:lang w:val="en-GB"/>
        </w:rPr>
      </w:pPr>
    </w:p>
    <w:p w:rsidR="00F96A7B" w:rsidRPr="00F96A7B" w:rsidRDefault="00F96A7B" w:rsidP="00F96A7B">
      <w:pPr>
        <w:numPr>
          <w:ilvl w:val="0"/>
          <w:numId w:val="35"/>
        </w:numPr>
        <w:rPr>
          <w:lang w:val="en-GB"/>
        </w:rPr>
      </w:pPr>
      <w:r>
        <w:t>Fonctionn</w:t>
      </w:r>
      <w:r w:rsidRPr="00F96A7B">
        <w:rPr>
          <w:lang w:val="en-GB"/>
        </w:rPr>
        <w:t>elle : ok pour centenal sans rongeurs, Chize, Bandia</w:t>
      </w:r>
    </w:p>
    <w:p w:rsidR="00F96A7B" w:rsidRPr="00F96A7B" w:rsidRDefault="00F96A7B" w:rsidP="00F96A7B">
      <w:pPr>
        <w:numPr>
          <w:ilvl w:val="0"/>
          <w:numId w:val="35"/>
        </w:numPr>
      </w:pPr>
      <w:r w:rsidRPr="00F96A7B">
        <w:rPr>
          <w:lang w:val="en-GB"/>
        </w:rPr>
        <w:t>Prise en c</w:t>
      </w:r>
      <w:r w:rsidRPr="00F96A7B">
        <w:t>ompte de tracks plus lent, repositionnement bakel.</w:t>
      </w:r>
    </w:p>
    <w:p w:rsidR="00F96A7B" w:rsidRPr="00F96A7B" w:rsidRDefault="00F96A7B" w:rsidP="00F96A7B">
      <w:r w:rsidRPr="00F96A7B">
        <w:t>A FAIRE</w:t>
      </w:r>
    </w:p>
    <w:p w:rsidR="00F96A7B" w:rsidRDefault="00F96A7B" w:rsidP="00F96A7B">
      <w:r>
        <w:lastRenderedPageBreak/>
        <w:t>-</w:t>
      </w:r>
      <w:r>
        <w:tab/>
        <w:t>Time condensed non fonctionnel</w:t>
      </w:r>
    </w:p>
    <w:p w:rsidR="00F96A7B" w:rsidRDefault="00F96A7B" w:rsidP="00F96A7B">
      <w:r>
        <w:t>-</w:t>
      </w:r>
      <w:r>
        <w:tab/>
        <w:t>Reset cities carriers quand modification ancien landplot</w:t>
      </w:r>
    </w:p>
    <w:p w:rsidR="00F96A7B" w:rsidRDefault="00F96A7B" w:rsidP="00F96A7B">
      <w:r>
        <w:t>-</w:t>
      </w:r>
      <w:r>
        <w:tab/>
        <w:t>Graphique rates &gt; 100%</w:t>
      </w:r>
    </w:p>
    <w:p w:rsidR="00F96A7B" w:rsidRPr="00F96A7B" w:rsidRDefault="00F96A7B" w:rsidP="00F96A7B">
      <w:r w:rsidRPr="00F96A7B">
        <w:t>-</w:t>
      </w:r>
      <w:r w:rsidRPr="00F96A7B">
        <w:tab/>
        <w:t>Time condenser non pris en compte</w:t>
      </w:r>
    </w:p>
    <w:p w:rsidR="00F96A7B" w:rsidRPr="00F96A7B" w:rsidRDefault="00F96A7B" w:rsidP="00F96A7B">
      <w:r w:rsidRPr="00F96A7B">
        <w:t>-</w:t>
      </w:r>
      <w:r w:rsidRPr="00F96A7B">
        <w:tab/>
        <w:t>Reset cities carriers quand modification ancien landplot</w:t>
      </w:r>
    </w:p>
    <w:p w:rsidR="00F96A7B" w:rsidRPr="00F96A7B" w:rsidRDefault="00F96A7B" w:rsidP="00F96A7B">
      <w:r w:rsidRPr="00F96A7B">
        <w:t>-</w:t>
      </w:r>
      <w:r w:rsidRPr="00F96A7B">
        <w:tab/>
        <w:t>Graphique rates &gt; 100%</w:t>
      </w:r>
    </w:p>
    <w:p w:rsidR="00F96A7B" w:rsidRPr="00F96A7B" w:rsidRDefault="00F96A7B" w:rsidP="00F96A7B">
      <w:r w:rsidRPr="00F96A7B">
        <w:t>-</w:t>
      </w:r>
      <w:r w:rsidRPr="00F96A7B">
        <w:tab/>
        <w:t>Quand relance du GUI, plus de visualisation des déplacements des véhicules</w:t>
      </w:r>
    </w:p>
    <w:p w:rsidR="00F96A7B" w:rsidRPr="00F96A7B" w:rsidRDefault="00F96A7B" w:rsidP="00F96A7B">
      <w:r w:rsidRPr="00F96A7B">
        <w:t>-</w:t>
      </w:r>
      <w:r w:rsidRPr="00F96A7B">
        <w:tab/>
        <w:t>Bateaux ne peuvent aller à Kidira</w:t>
      </w:r>
    </w:p>
    <w:p w:rsidR="00F96A7B" w:rsidRPr="00F96A7B" w:rsidRDefault="00F96A7B" w:rsidP="00F96A7B">
      <w:r w:rsidRPr="00F96A7B">
        <w:t>-</w:t>
      </w:r>
      <w:r w:rsidRPr="00F96A7B">
        <w:tab/>
        <w:t>A chaque création de ville, doublement des affichages de noms de ville</w:t>
      </w:r>
    </w:p>
    <w:p w:rsidR="00F96A7B" w:rsidRPr="00F96A7B" w:rsidRDefault="00F96A7B" w:rsidP="00F96A7B">
      <w:r w:rsidRPr="00F96A7B">
        <w:t xml:space="preserve">- </w:t>
      </w:r>
      <w:r>
        <w:tab/>
      </w:r>
      <w:r w:rsidRPr="00F96A7B">
        <w:t>Prise en compte des rats</w:t>
      </w:r>
    </w:p>
    <w:p w:rsidR="00F96A7B" w:rsidRPr="00F96A7B" w:rsidRDefault="00F96A7B" w:rsidP="00F96A7B"/>
    <w:p w:rsidR="00F96A7B" w:rsidRDefault="00F96A7B" w:rsidP="00F96A7B">
      <w:pPr>
        <w:pStyle w:val="Titre2"/>
      </w:pPr>
      <w:r>
        <w:t xml:space="preserve">07.10.2014 Svn 737 &amp; 738 - Après réunion Chancira MPL - </w:t>
      </w:r>
      <w:r w:rsidRPr="00F96A7B">
        <w:tab/>
        <w:t xml:space="preserve">derniers commits avant </w:t>
      </w:r>
      <w:r>
        <w:t xml:space="preserve">création </w:t>
      </w:r>
      <w:r w:rsidRPr="00F96A7B">
        <w:t xml:space="preserve">branche </w:t>
      </w:r>
      <w:r>
        <w:t xml:space="preserve">svn </w:t>
      </w:r>
      <w:r w:rsidRPr="00F96A7B">
        <w:t>Pape</w:t>
      </w:r>
    </w:p>
    <w:p w:rsidR="00F96A7B" w:rsidRDefault="00F96A7B" w:rsidP="00F96A7B">
      <w:pPr>
        <w:numPr>
          <w:ilvl w:val="0"/>
          <w:numId w:val="35"/>
        </w:numPr>
      </w:pPr>
      <w:r>
        <w:t>Prise en compte des tracks/road (mais pas en durée pour la délibération, juste en vitesse)</w:t>
      </w:r>
    </w:p>
    <w:p w:rsidR="00F96A7B" w:rsidRPr="00F96A7B" w:rsidRDefault="00F96A7B" w:rsidP="00F96A7B">
      <w:pPr>
        <w:numPr>
          <w:ilvl w:val="0"/>
          <w:numId w:val="35"/>
        </w:numPr>
      </w:pPr>
      <w:r>
        <w:t>Mise en place de Décenal, correction des tracks; modifiés: I_decenal_constants, 20141003_DecenalEvents.1c.jlf.csv, parameters_scenario_DECENAL.txt, C_ProtocolDecenal.java</w:t>
      </w:r>
    </w:p>
    <w:p w:rsidR="00F96A7B" w:rsidRPr="00F96A7B" w:rsidRDefault="00F96A7B" w:rsidP="00F96A7B">
      <w:pPr>
        <w:numPr>
          <w:ilvl w:val="0"/>
          <w:numId w:val="35"/>
        </w:numPr>
      </w:pPr>
      <w:r w:rsidRPr="00F96A7B">
        <w:t>Tous les protocoles ok sauf cage, avant branche Pape</w:t>
      </w:r>
    </w:p>
    <w:p w:rsidR="00F96A7B" w:rsidRPr="00F96A7B" w:rsidRDefault="00F96A7B" w:rsidP="00F96A7B">
      <w:pPr>
        <w:numPr>
          <w:ilvl w:val="0"/>
          <w:numId w:val="35"/>
        </w:numPr>
      </w:pPr>
      <w:r w:rsidRPr="00F96A7B">
        <w:t>Correction problèmes rates &gt; 100% (reste pb mortalité ex: chize)</w:t>
      </w:r>
    </w:p>
    <w:p w:rsidR="00F96A7B" w:rsidRDefault="00F96A7B" w:rsidP="00F96A7B">
      <w:pPr>
        <w:numPr>
          <w:ilvl w:val="0"/>
          <w:numId w:val="35"/>
        </w:numPr>
        <w:rPr>
          <w:lang w:val="en-GB"/>
        </w:rPr>
      </w:pPr>
      <w:r w:rsidRPr="00F96A7B">
        <w:rPr>
          <w:lang w:val="en-GB"/>
        </w:rPr>
        <w:t>nettoyage fichiers old.</w:t>
      </w:r>
    </w:p>
    <w:p w:rsidR="004932F6" w:rsidRDefault="004932F6" w:rsidP="004932F6">
      <w:pPr>
        <w:rPr>
          <w:lang w:val="en-GB"/>
        </w:rPr>
      </w:pPr>
    </w:p>
    <w:p w:rsidR="004932F6" w:rsidRDefault="004932F6" w:rsidP="004932F6">
      <w:r>
        <w:t xml:space="preserve">117 classes </w:t>
      </w:r>
    </w:p>
    <w:p w:rsidR="004932F6" w:rsidRDefault="004932F6" w:rsidP="004932F6">
      <w:r>
        <w:t xml:space="preserve">455 attributes </w:t>
      </w:r>
    </w:p>
    <w:p w:rsidR="004932F6" w:rsidRDefault="004932F6" w:rsidP="004932F6">
      <w:r>
        <w:t xml:space="preserve">235 relations </w:t>
      </w:r>
    </w:p>
    <w:p w:rsidR="004932F6" w:rsidRDefault="004932F6" w:rsidP="004932F6">
      <w:r>
        <w:t>956 operations</w:t>
      </w:r>
    </w:p>
    <w:p w:rsidR="004932F6" w:rsidRDefault="004932F6" w:rsidP="004932F6">
      <w:pPr>
        <w:rPr>
          <w:lang w:val="en-GB"/>
        </w:rPr>
      </w:pPr>
    </w:p>
    <w:p w:rsidR="004E1559" w:rsidRDefault="004E1559" w:rsidP="004E1559">
      <w:pPr>
        <w:pStyle w:val="Titre2"/>
      </w:pPr>
      <w:r>
        <w:t>08.10.2014</w:t>
      </w:r>
    </w:p>
    <w:p w:rsidR="004E1559" w:rsidRDefault="004E1559" w:rsidP="004932F6">
      <w:r w:rsidRPr="004E1559">
        <w:t>correction rates &gt; 100% (calcul taille pop=vivant+nouveaux-nés+morts)</w:t>
      </w:r>
    </w:p>
    <w:p w:rsidR="003A345B" w:rsidRPr="003A345B" w:rsidRDefault="003A345B" w:rsidP="003A345B">
      <w:pPr>
        <w:rPr>
          <w:rFonts w:eastAsia="MS Mincho"/>
          <w:lang w:eastAsia="ja-JP" w:bidi="kn"/>
        </w:rPr>
      </w:pPr>
    </w:p>
    <w:tbl>
      <w:tblPr>
        <w:tblW w:w="0" w:type="auto"/>
        <w:tblCellSpacing w:w="0" w:type="dxa"/>
        <w:tblCellMar>
          <w:left w:w="0" w:type="dxa"/>
          <w:right w:w="0" w:type="dxa"/>
        </w:tblCellMar>
        <w:tblLook w:val="0000" w:firstRow="0" w:lastRow="0" w:firstColumn="0" w:lastColumn="0" w:noHBand="0" w:noVBand="0"/>
      </w:tblPr>
      <w:tblGrid>
        <w:gridCol w:w="9072"/>
      </w:tblGrid>
      <w:tr w:rsidR="003A345B" w:rsidRPr="003A345B" w:rsidTr="003A345B">
        <w:trPr>
          <w:tblCellSpacing w:w="0" w:type="dxa"/>
        </w:trPr>
        <w:tc>
          <w:tcPr>
            <w:tcW w:w="0" w:type="auto"/>
          </w:tcPr>
          <w:tbl>
            <w:tblPr>
              <w:tblW w:w="0" w:type="auto"/>
              <w:tblCellSpacing w:w="0" w:type="dxa"/>
              <w:tblCellMar>
                <w:left w:w="0" w:type="dxa"/>
                <w:right w:w="0" w:type="dxa"/>
              </w:tblCellMar>
              <w:tblLook w:val="0000" w:firstRow="0" w:lastRow="0" w:firstColumn="0" w:lastColumn="0" w:noHBand="0" w:noVBand="0"/>
            </w:tblPr>
            <w:tblGrid>
              <w:gridCol w:w="9072"/>
            </w:tblGrid>
            <w:tr w:rsidR="003A345B" w:rsidRPr="003A345B">
              <w:trPr>
                <w:tblCellSpacing w:w="0" w:type="dxa"/>
              </w:trPr>
              <w:tc>
                <w:tcPr>
                  <w:tcW w:w="0" w:type="auto"/>
                </w:tcPr>
                <w:p w:rsidR="003A345B" w:rsidRPr="003A345B" w:rsidRDefault="003A345B" w:rsidP="003A345B">
                  <w:pPr>
                    <w:spacing w:after="240"/>
                    <w:rPr>
                      <w:rFonts w:ascii="Arial" w:eastAsia="MS Mincho" w:hAnsi="Arial"/>
                      <w:color w:val="7E7D80"/>
                      <w:lang w:eastAsia="ja-JP" w:bidi="kn"/>
                    </w:rPr>
                  </w:pPr>
                  <w:r w:rsidRPr="003A345B">
                    <w:rPr>
                      <w:rFonts w:ascii="Arial" w:eastAsia="MS Mincho" w:hAnsi="Arial"/>
                      <w:color w:val="7E7D80"/>
                      <w:lang w:eastAsia="ja-JP" w:bidi="kn"/>
                    </w:rPr>
                    <w:t xml:space="preserve">De:"Jean Le Fur" </w:t>
                  </w:r>
                  <w:hyperlink r:id="rId79" w:history="1">
                    <w:r w:rsidRPr="003A345B">
                      <w:rPr>
                        <w:rFonts w:ascii="Arial" w:eastAsia="MS Mincho" w:hAnsi="Arial"/>
                        <w:color w:val="0000FF"/>
                        <w:u w:val="single"/>
                        <w:lang w:eastAsia="ja-JP" w:bidi="kn"/>
                      </w:rPr>
                      <w:t>&lt;Jean.lefur@ird.fr&gt;</w:t>
                    </w:r>
                  </w:hyperlink>
                  <w:r w:rsidRPr="003A345B">
                    <w:rPr>
                      <w:rFonts w:ascii="Arial" w:eastAsia="MS Mincho" w:hAnsi="Arial"/>
                      <w:color w:val="7E7D80"/>
                      <w:lang w:eastAsia="ja-JP" w:bidi="kn"/>
                    </w:rPr>
                    <w:br/>
                    <w:t>Date:lun. j sept. PM à 13:26</w:t>
                  </w:r>
                  <w:r w:rsidRPr="003A345B">
                    <w:rPr>
                      <w:rFonts w:ascii="Arial" w:eastAsia="MS Mincho" w:hAnsi="Arial"/>
                      <w:color w:val="7E7D80"/>
                      <w:lang w:eastAsia="ja-JP" w:bidi="kn"/>
                    </w:rPr>
                    <w:br/>
                    <w:t>Objet:Nouvelle version SimMasto</w:t>
                  </w:r>
                </w:p>
                <w:p w:rsidR="003A345B" w:rsidRPr="003A345B" w:rsidRDefault="003A345B" w:rsidP="003A345B">
                  <w:pPr>
                    <w:rPr>
                      <w:rFonts w:eastAsia="MS Mincho"/>
                      <w:lang w:eastAsia="ja-JP" w:bidi="kn"/>
                    </w:rPr>
                  </w:pPr>
                  <w:r w:rsidRPr="003A345B">
                    <w:rPr>
                      <w:rFonts w:eastAsia="MS Mincho"/>
                      <w:lang w:eastAsia="ja-JP" w:bidi="kn"/>
                    </w:rPr>
                    <w:t>Pape, Malick, bonjour.</w:t>
                  </w:r>
                  <w:r w:rsidRPr="003A345B">
                    <w:rPr>
                      <w:rFonts w:eastAsia="MS Mincho"/>
                      <w:lang w:eastAsia="ja-JP" w:bidi="kn"/>
                    </w:rPr>
                    <w:br/>
                    <w:t>Enfin ça y est ! depuis juin que j'y travaille, je viens de commiter une version révisée de SimMasto. Comme je n'étais pas sûr d'y arriver, compte tenu des changements importants à faire je n'ai rien commité jusqu'à présent mais c'est fait maintenant. En plus nous allons pouvoir reprendre les contacts (je n'ai fait que du codage intense depuis trois mois, sans pouvoir rien faire d'autre ).</w:t>
                  </w:r>
                  <w:r w:rsidRPr="003A345B">
                    <w:rPr>
                      <w:rFonts w:eastAsia="MS Mincho"/>
                      <w:lang w:eastAsia="ja-JP" w:bidi="kn"/>
                    </w:rPr>
                    <w:br/>
                    <w:t>Vous aviez déjà récupéré une pré-version, voici la nouvelle, il s'agit presque de la prochaine version 1.0beta du projet.</w:t>
                  </w:r>
                </w:p>
                <w:p w:rsidR="003A345B" w:rsidRPr="003A345B" w:rsidRDefault="003A345B" w:rsidP="003A345B">
                  <w:pPr>
                    <w:numPr>
                      <w:ilvl w:val="0"/>
                      <w:numId w:val="44"/>
                    </w:numPr>
                    <w:spacing w:before="100" w:beforeAutospacing="1" w:after="100" w:afterAutospacing="1"/>
                    <w:rPr>
                      <w:rFonts w:eastAsia="MS Mincho"/>
                      <w:lang w:eastAsia="ja-JP" w:bidi="kn"/>
                    </w:rPr>
                  </w:pPr>
                  <w:r w:rsidRPr="003A345B">
                    <w:rPr>
                      <w:rFonts w:eastAsia="MS Mincho"/>
                      <w:lang w:eastAsia="ja-JP" w:bidi="kn"/>
                    </w:rPr>
                    <w:t>Ces dernières semaines je n'ai travaillé que sur Centennal et j'ai repris en profondeur tout ce qui concerne transportation (protocole, inspecteur, soilcell, rasterGraph, etc). J'ai réglé certains problèmes qui existaient mais j'ai surtout clarifié les codes dans le sens d'une approche objet. J'ai augmenté la robustesse en limitant au maximum les gestions de liste. </w:t>
                  </w:r>
                </w:p>
                <w:p w:rsidR="003A345B" w:rsidRPr="003A345B" w:rsidRDefault="003A345B" w:rsidP="003A345B">
                  <w:pPr>
                    <w:numPr>
                      <w:ilvl w:val="0"/>
                      <w:numId w:val="44"/>
                    </w:numPr>
                    <w:spacing w:before="100" w:beforeAutospacing="1" w:after="100" w:afterAutospacing="1"/>
                    <w:rPr>
                      <w:rFonts w:eastAsia="MS Mincho"/>
                      <w:lang w:eastAsia="ja-JP" w:bidi="kn"/>
                    </w:rPr>
                  </w:pPr>
                  <w:r w:rsidRPr="003A345B">
                    <w:rPr>
                      <w:rFonts w:eastAsia="MS Mincho"/>
                      <w:lang w:eastAsia="ja-JP" w:bidi="kn"/>
                    </w:rPr>
                    <w:lastRenderedPageBreak/>
                    <w:t>J'ai gardé les algorithmes concernant l'identification de landplots, le calcul des graphes plus quelques autres algos de Pape qui sont compliqués et bien codés. Vous verrez les commentaires de code, n'hésitez pas à me demander si vous ne comprenez pas.</w:t>
                  </w:r>
                </w:p>
                <w:p w:rsidR="003A345B" w:rsidRPr="003A345B" w:rsidRDefault="003A345B" w:rsidP="003A345B">
                  <w:pPr>
                    <w:numPr>
                      <w:ilvl w:val="0"/>
                      <w:numId w:val="44"/>
                    </w:numPr>
                    <w:spacing w:before="100" w:beforeAutospacing="1" w:after="100" w:afterAutospacing="1"/>
                    <w:rPr>
                      <w:rFonts w:eastAsia="MS Mincho"/>
                      <w:lang w:eastAsia="ja-JP" w:bidi="kn"/>
                    </w:rPr>
                  </w:pPr>
                  <w:r w:rsidRPr="003A345B">
                    <w:rPr>
                      <w:rFonts w:eastAsia="MS Mincho"/>
                      <w:lang w:eastAsia="ja-JP" w:bidi="kn"/>
                    </w:rPr>
                    <w:t>Il ne doit rester à vrai dire plus grand chose de reconnaissable; comme j'ai fait énormément de modifications, je ne vous fournis par le détail (vous pouvez regarder le chronoLeFur_2013.1b.doc dans le dossier docs mais il n'est pas complet).</w:t>
                  </w:r>
                </w:p>
                <w:p w:rsidR="003A345B" w:rsidRPr="003A345B" w:rsidRDefault="003A345B" w:rsidP="003A345B">
                  <w:pPr>
                    <w:numPr>
                      <w:ilvl w:val="0"/>
                      <w:numId w:val="44"/>
                    </w:numPr>
                    <w:spacing w:before="100" w:beforeAutospacing="1" w:after="100" w:afterAutospacing="1"/>
                    <w:rPr>
                      <w:rFonts w:eastAsia="MS Mincho"/>
                      <w:lang w:eastAsia="ja-JP" w:bidi="kn"/>
                    </w:rPr>
                  </w:pPr>
                  <w:r w:rsidRPr="003A345B">
                    <w:rPr>
                      <w:rFonts w:eastAsia="MS Mincho"/>
                      <w:lang w:eastAsia="ja-JP" w:bidi="kn"/>
                    </w:rPr>
                    <w:t>Il faut que Pape regarde les "TODO PAM de jlf", certains sont rapides à régler.</w:t>
                  </w:r>
                </w:p>
                <w:p w:rsidR="003A345B" w:rsidRPr="003A345B" w:rsidRDefault="003A345B" w:rsidP="003A345B">
                  <w:pPr>
                    <w:numPr>
                      <w:ilvl w:val="0"/>
                      <w:numId w:val="44"/>
                    </w:numPr>
                    <w:spacing w:before="100" w:beforeAutospacing="1" w:after="100" w:afterAutospacing="1"/>
                    <w:rPr>
                      <w:rFonts w:eastAsia="MS Mincho"/>
                      <w:lang w:eastAsia="ja-JP" w:bidi="kn"/>
                    </w:rPr>
                  </w:pPr>
                  <w:r w:rsidRPr="003A345B">
                    <w:rPr>
                      <w:rFonts w:eastAsia="MS Mincho"/>
                      <w:lang w:eastAsia="ja-JP" w:bidi="kn"/>
                    </w:rPr>
                    <w:t xml:space="preserve">En ce qui concerne les modifications de codes, vous pouvez toucher les parties que vous voulez </w:t>
                  </w:r>
                  <w:r w:rsidRPr="003A345B">
                    <w:rPr>
                      <w:rFonts w:eastAsia="MS Mincho"/>
                      <w:u w:val="single"/>
                      <w:lang w:eastAsia="ja-JP" w:bidi="kn"/>
                    </w:rPr>
                    <w:t xml:space="preserve">si </w:t>
                  </w:r>
                  <w:r w:rsidRPr="003A345B">
                    <w:rPr>
                      <w:rFonts w:eastAsia="MS Mincho"/>
                      <w:lang w:eastAsia="ja-JP" w:bidi="kn"/>
                    </w:rPr>
                    <w:t>vous continuez à signaler avec les "TODO touché..." . Attention, cette procédure est obligatoire pour les sources sous licence (codes avec un entête "licence BSD").</w:t>
                  </w:r>
                </w:p>
                <w:p w:rsidR="003A345B" w:rsidRPr="003A345B" w:rsidRDefault="003A345B" w:rsidP="003A345B">
                  <w:pPr>
                    <w:numPr>
                      <w:ilvl w:val="0"/>
                      <w:numId w:val="44"/>
                    </w:numPr>
                    <w:spacing w:before="100" w:beforeAutospacing="1" w:after="100" w:afterAutospacing="1"/>
                    <w:rPr>
                      <w:rFonts w:eastAsia="MS Mincho"/>
                      <w:lang w:eastAsia="ja-JP" w:bidi="kn"/>
                    </w:rPr>
                  </w:pPr>
                  <w:r w:rsidRPr="003A345B">
                    <w:rPr>
                      <w:rFonts w:eastAsia="MS Mincho"/>
                      <w:lang w:eastAsia="ja-JP" w:bidi="kn"/>
                    </w:rPr>
                    <w:t xml:space="preserve">Avec cette méthode "TODO touché xxx", vous pouvez modifier toute partie du code que vous souhaitez, </w:t>
                  </w:r>
                  <w:r w:rsidRPr="003A345B">
                    <w:rPr>
                      <w:rFonts w:eastAsia="MS Mincho"/>
                      <w:u w:val="single"/>
                      <w:lang w:eastAsia="ja-JP" w:bidi="kn"/>
                    </w:rPr>
                    <w:t>mais ne cherchez pas à améliorer les parties qui ne vous concernent pas (autres protocoles par exemple)</w:t>
                  </w:r>
                  <w:r w:rsidRPr="003A345B">
                    <w:rPr>
                      <w:rFonts w:eastAsia="MS Mincho"/>
                      <w:lang w:eastAsia="ja-JP" w:bidi="kn"/>
                    </w:rPr>
                    <w:t>.</w:t>
                  </w:r>
                </w:p>
                <w:p w:rsidR="003A345B" w:rsidRPr="003A345B" w:rsidRDefault="003A345B" w:rsidP="003A345B">
                  <w:pPr>
                    <w:numPr>
                      <w:ilvl w:val="0"/>
                      <w:numId w:val="44"/>
                    </w:numPr>
                    <w:spacing w:before="100" w:beforeAutospacing="1" w:after="100" w:afterAutospacing="1"/>
                    <w:rPr>
                      <w:rFonts w:eastAsia="MS Mincho"/>
                      <w:lang w:eastAsia="ja-JP" w:bidi="kn"/>
                    </w:rPr>
                  </w:pPr>
                  <w:r w:rsidRPr="003A345B">
                    <w:rPr>
                      <w:rFonts w:eastAsia="MS Mincho"/>
                      <w:lang w:eastAsia="ja-JP" w:bidi="kn"/>
                    </w:rPr>
                    <w:t>Il reste encore quelques problèmes que je n'ai pas réglé (time condenser est déconnecté par exemple, j'ai déconnecté les rats, les graphes modifiés ne sont pas encore pris en compte par les carriers...) mais vous avez je pense maintenant de quoi travailler sur une base saine concernant les protocoles de transport.</w:t>
                  </w:r>
                </w:p>
                <w:p w:rsidR="003A345B" w:rsidRPr="003A345B" w:rsidRDefault="003A345B" w:rsidP="003A345B">
                  <w:pPr>
                    <w:numPr>
                      <w:ilvl w:val="0"/>
                      <w:numId w:val="44"/>
                    </w:numPr>
                    <w:spacing w:before="100" w:beforeAutospacing="1" w:after="100" w:afterAutospacing="1"/>
                    <w:rPr>
                      <w:rFonts w:eastAsia="MS Mincho"/>
                      <w:lang w:eastAsia="ja-JP" w:bidi="kn"/>
                    </w:rPr>
                  </w:pPr>
                  <w:r w:rsidRPr="003A345B">
                    <w:rPr>
                      <w:rFonts w:eastAsia="MS Mincho"/>
                      <w:lang w:eastAsia="ja-JP" w:bidi="kn"/>
                    </w:rPr>
                    <w:t>Je vais codifier la charte d'écriture de la plate-forme qui va devenir encore plus contraignante. Je suis en train de réfléchir s'il n'est pas mieux que Pape travaille sur une branche svn à lui pour pouvoir avancer rapidement sans trop de contrainte sur la thèse (qui en est où ?). Je vais vous joindre sur skype bientôt pour faire le point, cf ci-après.</w:t>
                  </w:r>
                </w:p>
                <w:p w:rsidR="003A345B" w:rsidRPr="003A345B" w:rsidRDefault="003A345B" w:rsidP="003A345B">
                  <w:pPr>
                    <w:rPr>
                      <w:rFonts w:eastAsia="MS Mincho"/>
                      <w:lang w:eastAsia="ja-JP" w:bidi="kn"/>
                    </w:rPr>
                  </w:pPr>
                  <w:r w:rsidRPr="003A345B">
                    <w:rPr>
                      <w:rFonts w:eastAsia="MS Mincho"/>
                      <w:lang w:eastAsia="ja-JP" w:bidi="kn"/>
                    </w:rPr>
                    <w:t>Pour la mise à jour à partir du svn</w:t>
                  </w:r>
                </w:p>
                <w:p w:rsidR="003A345B" w:rsidRPr="003A345B" w:rsidRDefault="003A345B" w:rsidP="003A345B">
                  <w:pPr>
                    <w:numPr>
                      <w:ilvl w:val="0"/>
                      <w:numId w:val="45"/>
                    </w:numPr>
                    <w:spacing w:before="100" w:beforeAutospacing="1" w:after="100" w:afterAutospacing="1"/>
                    <w:rPr>
                      <w:rFonts w:eastAsia="MS Mincho"/>
                      <w:lang w:eastAsia="ja-JP" w:bidi="kn"/>
                    </w:rPr>
                  </w:pPr>
                  <w:r w:rsidRPr="003A345B">
                    <w:rPr>
                      <w:rFonts w:eastAsia="MS Mincho"/>
                      <w:lang w:eastAsia="ja-JP" w:bidi="kn"/>
                    </w:rPr>
                    <w:t>Je ne sais pas ce que vous avez modifié comme code depuis les dernières semaines mais en tout cas, vous allez sans doute avoir plusieurs conflits à régler.</w:t>
                  </w:r>
                </w:p>
                <w:p w:rsidR="003A345B" w:rsidRPr="003A345B" w:rsidRDefault="003A345B" w:rsidP="003A345B">
                  <w:pPr>
                    <w:numPr>
                      <w:ilvl w:val="0"/>
                      <w:numId w:val="45"/>
                    </w:numPr>
                    <w:spacing w:before="100" w:beforeAutospacing="1" w:after="100" w:afterAutospacing="1"/>
                    <w:rPr>
                      <w:rFonts w:eastAsia="MS Mincho"/>
                      <w:lang w:eastAsia="ja-JP" w:bidi="kn"/>
                    </w:rPr>
                  </w:pPr>
                  <w:r w:rsidRPr="003A345B">
                    <w:rPr>
                      <w:rFonts w:eastAsia="MS Mincho"/>
                      <w:lang w:eastAsia="ja-JP" w:bidi="kn"/>
                    </w:rPr>
                    <w:t>Pour ne pas détruire le travail réalisé, au moins pendant quelques temps nous allons procéder de la façon suivante:</w:t>
                  </w:r>
                </w:p>
                <w:p w:rsidR="003A345B" w:rsidRPr="003A345B" w:rsidRDefault="003A345B" w:rsidP="003A345B">
                  <w:pPr>
                    <w:numPr>
                      <w:ilvl w:val="0"/>
                      <w:numId w:val="46"/>
                    </w:numPr>
                    <w:spacing w:before="100" w:beforeAutospacing="1" w:after="100" w:afterAutospacing="1"/>
                    <w:rPr>
                      <w:rFonts w:eastAsia="MS Mincho"/>
                      <w:lang w:eastAsia="ja-JP" w:bidi="kn"/>
                    </w:rPr>
                  </w:pPr>
                  <w:r w:rsidRPr="003A345B">
                    <w:rPr>
                      <w:rFonts w:eastAsia="MS Mincho"/>
                      <w:lang w:eastAsia="ja-JP" w:bidi="kn"/>
                    </w:rPr>
                    <w:t>vous faites le update svn</w:t>
                  </w:r>
                </w:p>
                <w:p w:rsidR="003A345B" w:rsidRPr="003A345B" w:rsidRDefault="003A345B" w:rsidP="003A345B">
                  <w:pPr>
                    <w:numPr>
                      <w:ilvl w:val="0"/>
                      <w:numId w:val="46"/>
                    </w:numPr>
                    <w:spacing w:before="100" w:beforeAutospacing="1" w:after="100" w:afterAutospacing="1"/>
                    <w:rPr>
                      <w:rFonts w:eastAsia="MS Mincho"/>
                      <w:lang w:eastAsia="ja-JP" w:bidi="kn"/>
                    </w:rPr>
                  </w:pPr>
                  <w:r w:rsidRPr="003A345B">
                    <w:rPr>
                      <w:rFonts w:eastAsia="MS Mincho"/>
                      <w:u w:val="single"/>
                      <w:lang w:eastAsia="ja-JP" w:bidi="kn"/>
                    </w:rPr>
                    <w:t>vous ne réglez pas les conflits (j'insiste) :</w:t>
                  </w:r>
                </w:p>
                <w:p w:rsidR="003A345B" w:rsidRPr="003A345B" w:rsidRDefault="003A345B" w:rsidP="003A345B">
                  <w:pPr>
                    <w:numPr>
                      <w:ilvl w:val="0"/>
                      <w:numId w:val="46"/>
                    </w:numPr>
                    <w:spacing w:before="100" w:beforeAutospacing="1" w:after="100" w:afterAutospacing="1"/>
                    <w:rPr>
                      <w:rFonts w:eastAsia="MS Mincho"/>
                      <w:lang w:eastAsia="ja-JP" w:bidi="kn"/>
                    </w:rPr>
                  </w:pPr>
                  <w:r w:rsidRPr="003A345B">
                    <w:rPr>
                      <w:rFonts w:eastAsia="MS Mincho"/>
                      <w:lang w:eastAsia="ja-JP" w:bidi="kn"/>
                    </w:rPr>
                    <w:t>vous m'envoyez par mail les fichiers sources qui sont en conflit, je verrai ceux que je sais régler et vous contacterai pour les autres.</w:t>
                  </w:r>
                </w:p>
                <w:p w:rsidR="003A345B" w:rsidRPr="003A345B" w:rsidRDefault="003A345B" w:rsidP="003A345B">
                  <w:pPr>
                    <w:rPr>
                      <w:rFonts w:eastAsia="MS Mincho"/>
                      <w:lang w:eastAsia="ja-JP" w:bidi="kn"/>
                    </w:rPr>
                  </w:pPr>
                  <w:r w:rsidRPr="003A345B">
                    <w:rPr>
                      <w:rFonts w:eastAsia="MS Mincho"/>
                      <w:lang w:eastAsia="ja-JP" w:bidi="kn"/>
                    </w:rPr>
                    <w:t>Accusez réception de ce message et envoyez moi ces fichiers en conflit dès que possible.</w:t>
                  </w:r>
                  <w:r w:rsidRPr="003A345B">
                    <w:rPr>
                      <w:rFonts w:eastAsia="MS Mincho"/>
                      <w:lang w:eastAsia="ja-JP" w:bidi="kn"/>
                    </w:rPr>
                    <w:br/>
                    <w:t>restez sur skype, nous avons à rattraper le retard de communication de ces dernières semaines.</w:t>
                  </w:r>
                </w:p>
                <w:p w:rsidR="006211A9" w:rsidRPr="003A345B" w:rsidRDefault="003A345B" w:rsidP="003A345B">
                  <w:pPr>
                    <w:spacing w:before="100" w:beforeAutospacing="1" w:after="100" w:afterAutospacing="1"/>
                    <w:rPr>
                      <w:rFonts w:eastAsia="MS Mincho"/>
                      <w:lang w:eastAsia="ja-JP" w:bidi="kn"/>
                    </w:rPr>
                  </w:pPr>
                  <w:r w:rsidRPr="003A345B">
                    <w:rPr>
                      <w:rFonts w:eastAsia="MS Mincho"/>
                      <w:lang w:eastAsia="ja-JP" w:bidi="kn"/>
                    </w:rPr>
                    <w:t>A bientôt,</w:t>
                  </w:r>
                  <w:r w:rsidRPr="003A345B">
                    <w:rPr>
                      <w:rFonts w:eastAsia="MS Mincho"/>
                      <w:lang w:eastAsia="ja-JP" w:bidi="kn"/>
                    </w:rPr>
                    <w:br/>
                    <w:t>Jean</w:t>
                  </w:r>
                </w:p>
              </w:tc>
            </w:tr>
          </w:tbl>
          <w:p w:rsidR="003A345B" w:rsidRPr="003A345B" w:rsidRDefault="003A345B" w:rsidP="003A345B">
            <w:pPr>
              <w:rPr>
                <w:rFonts w:eastAsia="MS Mincho"/>
                <w:lang w:eastAsia="ja-JP" w:bidi="kn"/>
              </w:rPr>
            </w:pPr>
          </w:p>
        </w:tc>
      </w:tr>
    </w:tbl>
    <w:p w:rsidR="00C86B6B" w:rsidRDefault="00C86B6B" w:rsidP="00C86B6B">
      <w:pPr>
        <w:pStyle w:val="Titre2"/>
      </w:pPr>
      <w:r>
        <w:lastRenderedPageBreak/>
        <w:t xml:space="preserve">09.10.2014 - Prises de notes de la réunion sur la modélisation CERISE/SimMasto </w:t>
      </w:r>
      <w:r>
        <w:br/>
        <w:t>à propos de la modélisation des rongeurs à l'échelle d'un quartier (archétype: centre-ville de Dodel - Senegal)</w:t>
      </w:r>
    </w:p>
    <w:p w:rsidR="00C86B6B" w:rsidRDefault="00C86B6B" w:rsidP="00C86B6B"/>
    <w:p w:rsidR="00C86B6B" w:rsidRDefault="00C86B6B" w:rsidP="00C86B6B">
      <w:r>
        <w:t>Réunion du 17.09.2014 construite sur la base de la critique de la première grille proposée pour Dodel centre (voir annexe).</w:t>
      </w:r>
    </w:p>
    <w:p w:rsidR="00C86B6B" w:rsidRDefault="00C86B6B" w:rsidP="00C86B6B">
      <w:r>
        <w:lastRenderedPageBreak/>
        <w:t>Présents : Jean-Marc, Laurent, Ambroise, Jean</w:t>
      </w:r>
    </w:p>
    <w:p w:rsidR="00C86B6B" w:rsidRPr="00166879" w:rsidRDefault="00C86B6B" w:rsidP="00C86B6B">
      <w:pPr>
        <w:rPr>
          <w:color w:val="0000FF"/>
        </w:rPr>
      </w:pPr>
      <w:r>
        <w:t xml:space="preserve">Le document contient la restitution des notes puis la synthèse élaborée pour le modèle (+2 annexes) </w:t>
      </w:r>
      <w:r w:rsidRPr="00166879">
        <w:rPr>
          <w:color w:val="0000FF"/>
        </w:rPr>
        <w:t>(en bleu, commentaires pour la modélisation)</w:t>
      </w:r>
    </w:p>
    <w:p w:rsidR="00C86B6B" w:rsidRDefault="00C86B6B" w:rsidP="00C86B6B">
      <w:pPr>
        <w:pStyle w:val="Titre3"/>
      </w:pPr>
      <w:r>
        <w:t>Affinité des rongeurs pour le milieu</w:t>
      </w:r>
    </w:p>
    <w:p w:rsidR="00C86B6B" w:rsidRDefault="00C86B6B" w:rsidP="000807DC">
      <w:pPr>
        <w:numPr>
          <w:ilvl w:val="0"/>
          <w:numId w:val="36"/>
        </w:numPr>
        <w:spacing w:after="60"/>
        <w:ind w:left="357" w:hanging="357"/>
      </w:pPr>
      <w:r>
        <w:t>Les souris sont plus fréquentes dans les boutiques et les chambres</w:t>
      </w:r>
    </w:p>
    <w:p w:rsidR="00C86B6B" w:rsidRDefault="00C86B6B" w:rsidP="000807DC">
      <w:pPr>
        <w:numPr>
          <w:ilvl w:val="0"/>
          <w:numId w:val="36"/>
        </w:numPr>
        <w:spacing w:after="60"/>
        <w:ind w:left="357" w:hanging="357"/>
      </w:pPr>
      <w:r>
        <w:t>Les rats sont plus fréquents dans les greniers et les magasins</w:t>
      </w:r>
    </w:p>
    <w:p w:rsidR="00C86B6B" w:rsidRDefault="00C86B6B" w:rsidP="000807DC">
      <w:pPr>
        <w:numPr>
          <w:ilvl w:val="0"/>
          <w:numId w:val="36"/>
        </w:numPr>
        <w:spacing w:after="60"/>
        <w:ind w:left="357" w:hanging="357"/>
      </w:pPr>
      <w:r>
        <w:t>Les concessions contiennent tous les types sauf les boutiques.</w:t>
      </w:r>
    </w:p>
    <w:p w:rsidR="00C86B6B" w:rsidRDefault="00C86B6B" w:rsidP="000807DC">
      <w:pPr>
        <w:numPr>
          <w:ilvl w:val="0"/>
          <w:numId w:val="36"/>
        </w:numPr>
        <w:spacing w:after="60"/>
        <w:ind w:left="357" w:hanging="357"/>
        <w:rPr>
          <w:color w:val="0000FF"/>
        </w:rPr>
      </w:pPr>
      <w:r>
        <w:t xml:space="preserve">Les murs sont à prendre en compte car ils constituent des chemins privilégiés </w:t>
      </w:r>
      <w:r w:rsidRPr="00E836B3">
        <w:rPr>
          <w:color w:val="0000FF"/>
        </w:rPr>
        <w:t>(C_Odour extends C_Event émis par wallSoilCell)</w:t>
      </w:r>
      <w:r>
        <w:rPr>
          <w:color w:val="0000FF"/>
        </w:rPr>
        <w:t>.</w:t>
      </w:r>
      <w:r w:rsidRPr="00E60B34">
        <w:t xml:space="preserve"> Les murs sont intermédiaires entre bâtiments et zones ouvertes</w:t>
      </w:r>
      <w:r>
        <w:t>.</w:t>
      </w:r>
    </w:p>
    <w:p w:rsidR="00C86B6B" w:rsidRPr="00E836B3" w:rsidRDefault="00C86B6B" w:rsidP="000807DC">
      <w:pPr>
        <w:numPr>
          <w:ilvl w:val="0"/>
          <w:numId w:val="36"/>
        </w:numPr>
        <w:spacing w:after="60"/>
        <w:ind w:left="357" w:hanging="357"/>
      </w:pPr>
      <w:r w:rsidRPr="00E836B3">
        <w:t>Les cours ne sont pas propices</w:t>
      </w:r>
      <w:r>
        <w:t>.</w:t>
      </w:r>
    </w:p>
    <w:p w:rsidR="00C86B6B" w:rsidRPr="00E836B3" w:rsidRDefault="00C86B6B" w:rsidP="000807DC">
      <w:pPr>
        <w:numPr>
          <w:ilvl w:val="0"/>
          <w:numId w:val="36"/>
        </w:numPr>
        <w:spacing w:after="60"/>
        <w:ind w:left="357" w:hanging="357"/>
      </w:pPr>
      <w:r>
        <w:t>Les arbres const</w:t>
      </w:r>
      <w:r w:rsidRPr="00E836B3">
        <w:t>ituent de bons couverts temporaires (pas de prédateurs ?!)</w:t>
      </w:r>
      <w:r>
        <w:t>.</w:t>
      </w:r>
    </w:p>
    <w:p w:rsidR="00C86B6B" w:rsidRDefault="00C86B6B" w:rsidP="000807DC">
      <w:pPr>
        <w:numPr>
          <w:ilvl w:val="0"/>
          <w:numId w:val="36"/>
        </w:numPr>
        <w:spacing w:after="60"/>
        <w:ind w:left="357" w:hanging="357"/>
      </w:pPr>
      <w:r>
        <w:t>Le Marché n'est pas favorable : danger jour de marché et équivalent à cour hors jour de marché.</w:t>
      </w:r>
    </w:p>
    <w:p w:rsidR="00C86B6B" w:rsidRDefault="00C86B6B" w:rsidP="000807DC">
      <w:pPr>
        <w:numPr>
          <w:ilvl w:val="0"/>
          <w:numId w:val="36"/>
        </w:numPr>
        <w:spacing w:after="60"/>
        <w:ind w:left="357" w:hanging="357"/>
      </w:pPr>
      <w:r>
        <w:t>L'intérieur des chambres est favorable.</w:t>
      </w:r>
    </w:p>
    <w:p w:rsidR="00C86B6B" w:rsidRDefault="00C86B6B" w:rsidP="000807DC">
      <w:pPr>
        <w:numPr>
          <w:ilvl w:val="0"/>
          <w:numId w:val="36"/>
        </w:numPr>
        <w:spacing w:after="60"/>
        <w:ind w:left="357" w:hanging="357"/>
      </w:pPr>
      <w:r>
        <w:t>2 pièces contigües sont favorables.</w:t>
      </w:r>
    </w:p>
    <w:p w:rsidR="00C86B6B" w:rsidRDefault="00C86B6B" w:rsidP="000807DC">
      <w:pPr>
        <w:numPr>
          <w:ilvl w:val="0"/>
          <w:numId w:val="36"/>
        </w:numPr>
        <w:spacing w:after="60"/>
        <w:ind w:left="357" w:hanging="357"/>
      </w:pPr>
      <w:r>
        <w:t>Nuit=chats, etc. -&gt; les espaces découverts, etc. sont dangereux.</w:t>
      </w:r>
    </w:p>
    <w:p w:rsidR="00C86B6B" w:rsidRDefault="00C86B6B" w:rsidP="000807DC">
      <w:pPr>
        <w:numPr>
          <w:ilvl w:val="0"/>
          <w:numId w:val="36"/>
        </w:numPr>
        <w:spacing w:after="120"/>
        <w:ind w:left="357" w:hanging="357"/>
        <w:jc w:val="both"/>
      </w:pPr>
      <w:r>
        <w:t xml:space="preserve">Dans l'ordre de dangerosité </w:t>
      </w:r>
      <w:r w:rsidRPr="00C071FD">
        <w:rPr>
          <w:color w:val="0000FF"/>
        </w:rPr>
        <w:t>(à coder)</w:t>
      </w:r>
      <w:r>
        <w:t xml:space="preserve">: </w:t>
      </w:r>
    </w:p>
    <w:p w:rsidR="00C86B6B" w:rsidRDefault="00C86B6B" w:rsidP="00C86B6B">
      <w:pPr>
        <w:numPr>
          <w:ilvl w:val="0"/>
          <w:numId w:val="37"/>
        </w:numPr>
      </w:pPr>
      <w:r>
        <w:t>espaces découverts: risque max</w:t>
      </w:r>
    </w:p>
    <w:p w:rsidR="00C86B6B" w:rsidRDefault="00C86B6B" w:rsidP="00C86B6B">
      <w:pPr>
        <w:numPr>
          <w:ilvl w:val="0"/>
          <w:numId w:val="37"/>
        </w:numPr>
      </w:pPr>
      <w:r>
        <w:t>arbres et murs: intermédiaire</w:t>
      </w:r>
    </w:p>
    <w:p w:rsidR="00C86B6B" w:rsidRDefault="00C86B6B" w:rsidP="000807DC">
      <w:pPr>
        <w:numPr>
          <w:ilvl w:val="0"/>
          <w:numId w:val="37"/>
        </w:numPr>
        <w:spacing w:after="120"/>
        <w:ind w:left="1066" w:hanging="357"/>
      </w:pPr>
      <w:r>
        <w:t>bâtiments:  le plus sûr.</w:t>
      </w:r>
    </w:p>
    <w:p w:rsidR="00C86B6B" w:rsidRPr="00ED5484" w:rsidRDefault="00C86B6B" w:rsidP="00C86B6B">
      <w:pPr>
        <w:rPr>
          <w:color w:val="0000FF"/>
        </w:rPr>
      </w:pPr>
      <w:r>
        <w:rPr>
          <w:color w:val="0000FF"/>
        </w:rPr>
        <w:t>Récap. t</w:t>
      </w:r>
      <w:r w:rsidRPr="00ED5484">
        <w:rPr>
          <w:color w:val="0000FF"/>
        </w:rPr>
        <w:t>ype</w:t>
      </w:r>
      <w:r>
        <w:rPr>
          <w:color w:val="0000FF"/>
        </w:rPr>
        <w:t>s</w:t>
      </w:r>
      <w:r w:rsidRPr="00ED5484">
        <w:rPr>
          <w:color w:val="0000FF"/>
        </w:rPr>
        <w:t xml:space="preserve"> de sol à représenter: boutique, chambre, magasin (&amp; entrepôts?), grenier, mur, arbre, concession (i.e. cour), marché, route, rue</w:t>
      </w:r>
      <w:r>
        <w:rPr>
          <w:color w:val="0000FF"/>
        </w:rPr>
        <w:t xml:space="preserve"> (, </w:t>
      </w:r>
      <w:r w:rsidRPr="00ED5484">
        <w:rPr>
          <w:color w:val="0000FF"/>
        </w:rPr>
        <w:t>cuisine</w:t>
      </w:r>
      <w:r>
        <w:rPr>
          <w:color w:val="0000FF"/>
        </w:rPr>
        <w:t xml:space="preserve"> </w:t>
      </w:r>
      <w:r w:rsidRPr="00ED5484">
        <w:rPr>
          <w:color w:val="0000FF"/>
        </w:rPr>
        <w:t>?</w:t>
      </w:r>
      <w:r>
        <w:rPr>
          <w:color w:val="0000FF"/>
        </w:rPr>
        <w:t>)</w:t>
      </w:r>
      <w:r w:rsidRPr="00ED5484">
        <w:rPr>
          <w:color w:val="0000FF"/>
        </w:rPr>
        <w:t>.</w:t>
      </w:r>
    </w:p>
    <w:p w:rsidR="00C86B6B" w:rsidRDefault="00C86B6B" w:rsidP="000807DC">
      <w:pPr>
        <w:numPr>
          <w:ilvl w:val="0"/>
          <w:numId w:val="36"/>
        </w:numPr>
        <w:spacing w:after="60"/>
        <w:ind w:left="357" w:hanging="357"/>
      </w:pPr>
      <w:r>
        <w:t>Il faut prendre en compte deux types d'affinité: liée au déplacement, liée à l'alimentation</w:t>
      </w:r>
    </w:p>
    <w:p w:rsidR="00C86B6B" w:rsidRDefault="00C86B6B" w:rsidP="00C86B6B">
      <w:pPr>
        <w:pStyle w:val="Titre3"/>
      </w:pPr>
      <w:r>
        <w:t>Mobilité des rongeurs</w:t>
      </w:r>
    </w:p>
    <w:p w:rsidR="00C86B6B" w:rsidRPr="004946C8" w:rsidRDefault="00C86B6B" w:rsidP="000807DC">
      <w:pPr>
        <w:numPr>
          <w:ilvl w:val="0"/>
          <w:numId w:val="36"/>
        </w:numPr>
        <w:spacing w:after="60"/>
        <w:ind w:left="357" w:hanging="357"/>
      </w:pPr>
      <w:r>
        <w:t xml:space="preserve">Les rongeurs commensaux ne bougent pas le jour </w:t>
      </w:r>
      <w:r w:rsidRPr="00C071FD">
        <w:rPr>
          <w:color w:val="0000FF"/>
        </w:rPr>
        <w:t>(classe C_Commensal extends C_Nocturnal implements C_TimeCondenser)</w:t>
      </w:r>
    </w:p>
    <w:p w:rsidR="00C86B6B" w:rsidRPr="00106A69" w:rsidRDefault="00C86B6B" w:rsidP="000807DC">
      <w:pPr>
        <w:numPr>
          <w:ilvl w:val="0"/>
          <w:numId w:val="36"/>
        </w:numPr>
        <w:spacing w:after="60"/>
        <w:ind w:left="357" w:hanging="357"/>
      </w:pPr>
      <w:r w:rsidRPr="00106A69">
        <w:t>Trois catégories de déplacement en 24h</w:t>
      </w:r>
    </w:p>
    <w:p w:rsidR="00C86B6B" w:rsidRPr="00106A69" w:rsidRDefault="00C86B6B" w:rsidP="00C86B6B">
      <w:pPr>
        <w:numPr>
          <w:ilvl w:val="0"/>
          <w:numId w:val="38"/>
        </w:numPr>
      </w:pPr>
      <w:r w:rsidRPr="00106A69">
        <w:t>Le jour déplacement impossible</w:t>
      </w:r>
      <w:r w:rsidRPr="00D301FC">
        <w:rPr>
          <w:color w:val="0000FF"/>
        </w:rPr>
        <w:t xml:space="preserve"> (implements C_TimeCondenser)</w:t>
      </w:r>
    </w:p>
    <w:p w:rsidR="00C86B6B" w:rsidRPr="00106A69" w:rsidRDefault="00C86B6B" w:rsidP="00C86B6B">
      <w:pPr>
        <w:numPr>
          <w:ilvl w:val="0"/>
          <w:numId w:val="38"/>
        </w:numPr>
      </w:pPr>
      <w:r w:rsidRPr="00106A69">
        <w:t>Aube et crépuscule, déplacement possible</w:t>
      </w:r>
    </w:p>
    <w:p w:rsidR="00C86B6B" w:rsidRDefault="00C86B6B" w:rsidP="00C86B6B">
      <w:pPr>
        <w:numPr>
          <w:ilvl w:val="0"/>
          <w:numId w:val="38"/>
        </w:numPr>
        <w:spacing w:after="120"/>
      </w:pPr>
      <w:r>
        <w:t>N</w:t>
      </w:r>
      <w:r w:rsidRPr="00106A69">
        <w:t>uit: activité</w:t>
      </w:r>
    </w:p>
    <w:p w:rsidR="00C86B6B" w:rsidRDefault="00C86B6B" w:rsidP="000807DC">
      <w:pPr>
        <w:numPr>
          <w:ilvl w:val="0"/>
          <w:numId w:val="36"/>
        </w:numPr>
        <w:spacing w:after="60"/>
        <w:ind w:left="357" w:hanging="357"/>
      </w:pPr>
      <w:r>
        <w:t xml:space="preserve">Rayon de perception (ordre de grandeur) : 10 m </w:t>
      </w:r>
      <w:r w:rsidRPr="004946C8">
        <w:rPr>
          <w:color w:val="0000FF"/>
        </w:rPr>
        <w:t>(variable ? e.g., en fonction du jour ou de la nuit ?)</w:t>
      </w:r>
    </w:p>
    <w:p w:rsidR="00C86B6B" w:rsidRDefault="00C86B6B" w:rsidP="000807DC">
      <w:pPr>
        <w:numPr>
          <w:ilvl w:val="0"/>
          <w:numId w:val="36"/>
        </w:numPr>
        <w:spacing w:after="60"/>
        <w:ind w:left="357" w:hanging="357"/>
      </w:pPr>
      <w:r>
        <w:t>Pattern: déplacements de proche en proche.</w:t>
      </w:r>
    </w:p>
    <w:p w:rsidR="00C86B6B" w:rsidRPr="004946C8" w:rsidRDefault="00C86B6B" w:rsidP="000807DC">
      <w:pPr>
        <w:numPr>
          <w:ilvl w:val="0"/>
          <w:numId w:val="36"/>
        </w:numPr>
        <w:spacing w:after="60"/>
        <w:ind w:left="357" w:hanging="357"/>
      </w:pPr>
      <w:r>
        <w:t>Rongeurs bougent quoi qu'il advienne</w:t>
      </w:r>
      <w:r w:rsidRPr="00ED5484">
        <w:rPr>
          <w:color w:val="0000FF"/>
        </w:rPr>
        <w:t xml:space="preserve"> (!?)</w:t>
      </w:r>
    </w:p>
    <w:p w:rsidR="00C86B6B" w:rsidRDefault="00C86B6B" w:rsidP="000807DC">
      <w:pPr>
        <w:numPr>
          <w:ilvl w:val="0"/>
          <w:numId w:val="36"/>
        </w:numPr>
        <w:spacing w:after="60"/>
        <w:ind w:left="357" w:hanging="357"/>
      </w:pPr>
      <w:r>
        <w:t>Si le rongeur est dans un endroit favorable, il reste dans cet endroit favorable  sauf si :</w:t>
      </w:r>
    </w:p>
    <w:p w:rsidR="00C86B6B" w:rsidRDefault="00C86B6B" w:rsidP="00C86B6B">
      <w:pPr>
        <w:numPr>
          <w:ilvl w:val="0"/>
          <w:numId w:val="39"/>
        </w:numPr>
      </w:pPr>
      <w:r>
        <w:t>événement de reproduction</w:t>
      </w:r>
    </w:p>
    <w:p w:rsidR="00C86B6B" w:rsidRDefault="00C86B6B" w:rsidP="00C86B6B">
      <w:pPr>
        <w:numPr>
          <w:ilvl w:val="0"/>
          <w:numId w:val="39"/>
        </w:numPr>
      </w:pPr>
      <w:r>
        <w:t>le milieu devient défavorable (si plus de nourriture doit prendre le risque de sortir de la pièce)</w:t>
      </w:r>
    </w:p>
    <w:p w:rsidR="00C86B6B" w:rsidRDefault="00C86B6B" w:rsidP="00C86B6B">
      <w:pPr>
        <w:numPr>
          <w:ilvl w:val="0"/>
          <w:numId w:val="39"/>
        </w:numPr>
        <w:spacing w:after="120"/>
      </w:pPr>
      <w:r>
        <w:t>changement de densité</w:t>
      </w:r>
      <w:r w:rsidRPr="00401935">
        <w:rPr>
          <w:color w:val="0000FF"/>
        </w:rPr>
        <w:t xml:space="preserve"> (surcharge cellule</w:t>
      </w:r>
      <w:r>
        <w:rPr>
          <w:color w:val="0000FF"/>
        </w:rPr>
        <w:t xml:space="preserve"> -&gt; K</w:t>
      </w:r>
      <w:r w:rsidRPr="00401935">
        <w:rPr>
          <w:color w:val="0000FF"/>
        </w:rPr>
        <w:t>)</w:t>
      </w:r>
      <w:r>
        <w:t>.</w:t>
      </w:r>
    </w:p>
    <w:p w:rsidR="00C86B6B" w:rsidRDefault="00C86B6B" w:rsidP="00C86B6B">
      <w:pPr>
        <w:pStyle w:val="Titre3"/>
      </w:pPr>
      <w:r>
        <w:lastRenderedPageBreak/>
        <w:t>Interaction ressource et densité dépendance</w:t>
      </w:r>
    </w:p>
    <w:p w:rsidR="00C86B6B" w:rsidRDefault="00C86B6B" w:rsidP="000807DC">
      <w:pPr>
        <w:numPr>
          <w:ilvl w:val="0"/>
          <w:numId w:val="36"/>
        </w:numPr>
        <w:spacing w:after="60"/>
        <w:ind w:left="357" w:hanging="357"/>
      </w:pPr>
      <w:r>
        <w:t xml:space="preserve">Le marché  a lieu une fois par semaine à Dodel, quand les camions arrivent, ils déchargent dans les boutiques </w:t>
      </w:r>
      <w:r w:rsidRPr="00C071FD">
        <w:rPr>
          <w:color w:val="0000FF"/>
        </w:rPr>
        <w:t>(</w:t>
      </w:r>
      <w:r>
        <w:rPr>
          <w:color w:val="0000FF"/>
        </w:rPr>
        <w:t xml:space="preserve">voir avec AD sur plan quelles sont les boutiques) (nb: </w:t>
      </w:r>
      <w:r w:rsidRPr="00C071FD">
        <w:rPr>
          <w:color w:val="0000FF"/>
        </w:rPr>
        <w:t>camion</w:t>
      </w:r>
      <w:r>
        <w:rPr>
          <w:color w:val="0000FF"/>
        </w:rPr>
        <w:t>s</w:t>
      </w:r>
      <w:r w:rsidRPr="00C071FD">
        <w:rPr>
          <w:color w:val="0000FF"/>
        </w:rPr>
        <w:t xml:space="preserve"> arrivent par modèle d'emprise décennale)</w:t>
      </w:r>
      <w:r>
        <w:rPr>
          <w:color w:val="0000FF"/>
        </w:rPr>
        <w:t>.</w:t>
      </w:r>
    </w:p>
    <w:p w:rsidR="00C86B6B" w:rsidRDefault="00C86B6B" w:rsidP="000807DC">
      <w:pPr>
        <w:numPr>
          <w:ilvl w:val="0"/>
          <w:numId w:val="36"/>
        </w:numPr>
        <w:spacing w:after="60"/>
        <w:ind w:left="357" w:hanging="357"/>
      </w:pPr>
      <w:r>
        <w:t>Affinités lié à la disponibilité de nourriture, etc. :</w:t>
      </w:r>
    </w:p>
    <w:p w:rsidR="00C86B6B" w:rsidRDefault="00C86B6B" w:rsidP="00C86B6B">
      <w:pPr>
        <w:numPr>
          <w:ilvl w:val="0"/>
          <w:numId w:val="40"/>
        </w:numPr>
      </w:pPr>
      <w:r>
        <w:t>Chambre: 1.2</w:t>
      </w:r>
    </w:p>
    <w:p w:rsidR="00C86B6B" w:rsidRDefault="00C86B6B" w:rsidP="00C86B6B">
      <w:pPr>
        <w:numPr>
          <w:ilvl w:val="0"/>
          <w:numId w:val="40"/>
        </w:numPr>
      </w:pPr>
      <w:r>
        <w:t>Boutique: 2</w:t>
      </w:r>
    </w:p>
    <w:p w:rsidR="00C86B6B" w:rsidRDefault="00C86B6B" w:rsidP="00C86B6B">
      <w:pPr>
        <w:numPr>
          <w:ilvl w:val="0"/>
          <w:numId w:val="40"/>
        </w:numPr>
      </w:pPr>
      <w:r>
        <w:t>Arbre, mur: 0.7 (idem marché, sauf 1 jour/semaine)</w:t>
      </w:r>
    </w:p>
    <w:p w:rsidR="00C86B6B" w:rsidRDefault="00C86B6B" w:rsidP="00C86B6B">
      <w:pPr>
        <w:numPr>
          <w:ilvl w:val="0"/>
          <w:numId w:val="39"/>
        </w:numPr>
        <w:spacing w:after="120"/>
      </w:pPr>
      <w:r>
        <w:t>Milieu ouvert : 0.5</w:t>
      </w:r>
    </w:p>
    <w:p w:rsidR="00C86B6B" w:rsidRPr="00401935" w:rsidRDefault="00C86B6B" w:rsidP="000807DC">
      <w:pPr>
        <w:numPr>
          <w:ilvl w:val="0"/>
          <w:numId w:val="36"/>
        </w:numPr>
        <w:spacing w:after="60"/>
        <w:ind w:left="357" w:hanging="357"/>
        <w:rPr>
          <w:color w:val="0000FF"/>
        </w:rPr>
      </w:pPr>
      <w:r w:rsidRPr="00401935">
        <w:rPr>
          <w:color w:val="0000FF"/>
        </w:rPr>
        <w:t>L'affinité diminue en fonction du nombre de rongeurs qui la consomment et quand l'affinité est &lt; seuil (e.g., 1), les rongeurs bougent.</w:t>
      </w:r>
    </w:p>
    <w:p w:rsidR="00C86B6B" w:rsidRPr="00ED5484" w:rsidRDefault="00C86B6B" w:rsidP="000807DC">
      <w:pPr>
        <w:numPr>
          <w:ilvl w:val="0"/>
          <w:numId w:val="36"/>
        </w:numPr>
        <w:spacing w:after="60"/>
        <w:ind w:left="357" w:hanging="357"/>
        <w:rPr>
          <w:color w:val="0000FF"/>
        </w:rPr>
      </w:pPr>
      <w:r>
        <w:t>Nombre maximum de rongeurs dans une pièces(</w:t>
      </w:r>
      <w:r w:rsidRPr="00E60B34">
        <w:rPr>
          <w:color w:val="0000FF"/>
        </w:rPr>
        <w:t>/cellule</w:t>
      </w:r>
      <w:r>
        <w:t>): 20</w:t>
      </w:r>
      <w:r w:rsidRPr="00ED5484">
        <w:t xml:space="preserve"> </w:t>
      </w:r>
      <w:r w:rsidRPr="00ED5484">
        <w:rPr>
          <w:color w:val="0000FF"/>
        </w:rPr>
        <w:t>(K=20 à coder).</w:t>
      </w:r>
      <w:r>
        <w:rPr>
          <w:color w:val="0000FF"/>
        </w:rPr>
        <w:t xml:space="preserve"> </w:t>
      </w:r>
      <w:r w:rsidRPr="000E490A">
        <w:t xml:space="preserve">La capacité de charge doit être différente selon le type de sol, selon la saison </w:t>
      </w:r>
      <w:r>
        <w:t>(</w:t>
      </w:r>
      <w:r w:rsidRPr="000E490A">
        <w:t>?</w:t>
      </w:r>
      <w:r>
        <w:t>),</w:t>
      </w:r>
      <w:r w:rsidRPr="000E490A">
        <w:t xml:space="preserve"> selon l'espèce (moins grand pour les Mastomys, plus grande pour les Mus)</w:t>
      </w:r>
      <w:r>
        <w:t xml:space="preserve">. </w:t>
      </w:r>
      <w:r w:rsidRPr="00E60B34">
        <w:rPr>
          <w:color w:val="0000FF"/>
        </w:rPr>
        <w:t>Champ stock de nourriture pour ren</w:t>
      </w:r>
      <w:r>
        <w:rPr>
          <w:color w:val="0000FF"/>
        </w:rPr>
        <w:t>dre compte de ça (ex. cuisine) ?</w:t>
      </w:r>
    </w:p>
    <w:p w:rsidR="00C86B6B" w:rsidRDefault="00C86B6B" w:rsidP="00C86B6B">
      <w:pPr>
        <w:pStyle w:val="Titre3"/>
      </w:pPr>
      <w:r>
        <w:t>Reproduction</w:t>
      </w:r>
    </w:p>
    <w:p w:rsidR="00C86B6B" w:rsidRDefault="00C86B6B" w:rsidP="000807DC">
      <w:pPr>
        <w:numPr>
          <w:ilvl w:val="0"/>
          <w:numId w:val="36"/>
        </w:numPr>
        <w:spacing w:after="60"/>
        <w:ind w:left="357" w:hanging="357"/>
      </w:pPr>
      <w:r>
        <w:t xml:space="preserve">La reproduction est hiérarchisée </w:t>
      </w:r>
      <w:r w:rsidRPr="000E490A">
        <w:rPr>
          <w:color w:val="0000FF"/>
        </w:rPr>
        <w:t>(?)</w:t>
      </w:r>
    </w:p>
    <w:p w:rsidR="00C86B6B" w:rsidRDefault="00C86B6B" w:rsidP="000807DC">
      <w:pPr>
        <w:numPr>
          <w:ilvl w:val="0"/>
          <w:numId w:val="36"/>
        </w:numPr>
        <w:spacing w:after="60"/>
        <w:ind w:left="357" w:hanging="357"/>
      </w:pPr>
      <w:r>
        <w:t xml:space="preserve">La sex-ratio est déséquilibrée chez les rongeurs commensaux </w:t>
      </w:r>
      <w:r w:rsidRPr="000E490A">
        <w:rPr>
          <w:color w:val="0000FF"/>
        </w:rPr>
        <w:t>(pourquoi ?)</w:t>
      </w:r>
    </w:p>
    <w:p w:rsidR="00C86B6B" w:rsidRDefault="00C86B6B" w:rsidP="000807DC">
      <w:pPr>
        <w:numPr>
          <w:ilvl w:val="0"/>
          <w:numId w:val="36"/>
        </w:numPr>
        <w:spacing w:after="60"/>
        <w:ind w:left="357" w:hanging="357"/>
      </w:pPr>
      <w:r>
        <w:t>Les femelles dispersent moins que les mâles</w:t>
      </w:r>
    </w:p>
    <w:p w:rsidR="00C86B6B" w:rsidRDefault="00C86B6B" w:rsidP="000807DC">
      <w:pPr>
        <w:numPr>
          <w:ilvl w:val="0"/>
          <w:numId w:val="36"/>
        </w:numPr>
        <w:spacing w:after="60"/>
        <w:ind w:left="357" w:hanging="357"/>
      </w:pPr>
      <w:r>
        <w:t xml:space="preserve">Il n'y a pas de saison de reproduction mais des fenêtres individuelles propices lorsque les femelles sont disponibles </w:t>
      </w:r>
      <w:r w:rsidRPr="00207639">
        <w:rPr>
          <w:color w:val="0000FF"/>
        </w:rPr>
        <w:t>(entre la fin de l'allaitement-début gestation suivante ?)</w:t>
      </w:r>
      <w:r>
        <w:t>,</w:t>
      </w:r>
    </w:p>
    <w:p w:rsidR="00C86B6B" w:rsidRDefault="00C86B6B" w:rsidP="000807DC">
      <w:pPr>
        <w:numPr>
          <w:ilvl w:val="0"/>
          <w:numId w:val="36"/>
        </w:numPr>
        <w:spacing w:after="60"/>
        <w:ind w:left="357" w:hanging="357"/>
      </w:pPr>
      <w:r>
        <w:t xml:space="preserve">Il y a une période de liaison/ de soudure liée à la ressource </w:t>
      </w:r>
      <w:r w:rsidRPr="00207639">
        <w:rPr>
          <w:color w:val="0000FF"/>
        </w:rPr>
        <w:t>(?!)</w:t>
      </w:r>
      <w:r w:rsidRPr="000E490A">
        <w:t>, en février-avril,</w:t>
      </w:r>
      <w:r>
        <w:rPr>
          <w:color w:val="0000FF"/>
        </w:rPr>
        <w:t xml:space="preserve"> </w:t>
      </w:r>
      <w:r w:rsidRPr="000E490A">
        <w:t>liée au changement dans la reproduction ou au changement de disponibilité en nourriture.</w:t>
      </w:r>
    </w:p>
    <w:p w:rsidR="00C86B6B" w:rsidRDefault="00C86B6B" w:rsidP="00C86B6B"/>
    <w:p w:rsidR="00C86B6B" w:rsidRDefault="00C86B6B" w:rsidP="00C86B6B">
      <w:pPr>
        <w:pStyle w:val="Titre3"/>
      </w:pPr>
      <w:r>
        <w:t>Synthèse. Transcription dans le modèle et grille utilisée pour la description des cellules.</w:t>
      </w:r>
    </w:p>
    <w:p w:rsidR="00C86B6B" w:rsidRDefault="00C86B6B" w:rsidP="00C86B6B">
      <w:r>
        <w:t xml:space="preserve">Dans le modèle, chaque cellule de la grille est caractérisée par une 'affinité' qu'ont les rongeurs pour ce type d'environnement. Les facteurs qui interviennent dans cette valeur sont principalement de deux ordres: le </w:t>
      </w:r>
      <w:r w:rsidRPr="004851AB">
        <w:rPr>
          <w:i/>
          <w:iCs/>
        </w:rPr>
        <w:t>danger</w:t>
      </w:r>
      <w:r>
        <w:t xml:space="preserve"> que représente la cellule et son '</w:t>
      </w:r>
      <w:r w:rsidRPr="004851AB">
        <w:rPr>
          <w:i/>
          <w:iCs/>
        </w:rPr>
        <w:t>attrait</w:t>
      </w:r>
      <w:r>
        <w:rPr>
          <w:i/>
          <w:iCs/>
        </w:rPr>
        <w:t>'</w:t>
      </w:r>
      <w:r>
        <w:t xml:space="preserve"> qui rend compte principalement de la ressource: nourriture, abri... (les aspects concernant la reproduction sont gérés individuellement par les agents rongeurs). </w:t>
      </w:r>
    </w:p>
    <w:p w:rsidR="00C86B6B" w:rsidRDefault="00C86B6B" w:rsidP="00C86B6B">
      <w:r>
        <w:t xml:space="preserve">La valeur de cette cellule correspond alors au ratio </w:t>
      </w:r>
      <w:r w:rsidRPr="00401935">
        <w:rPr>
          <w:i/>
          <w:iCs/>
        </w:rPr>
        <w:t>'ressource</w:t>
      </w:r>
      <w:r w:rsidRPr="00E60B34">
        <w:rPr>
          <w:i/>
          <w:iCs/>
        </w:rPr>
        <w:t>/danger</w:t>
      </w:r>
      <w:r>
        <w:t>' de la cellule.</w:t>
      </w:r>
    </w:p>
    <w:p w:rsidR="00C86B6B" w:rsidRPr="00DF6B2D" w:rsidRDefault="00C86B6B" w:rsidP="00C86B6B">
      <w:r>
        <w:t xml:space="preserve">Un tableau pour chaque aspect, </w:t>
      </w:r>
      <w:r w:rsidRPr="004851AB">
        <w:rPr>
          <w:i/>
          <w:iCs/>
        </w:rPr>
        <w:t>danger</w:t>
      </w:r>
      <w:r>
        <w:t xml:space="preserve"> et </w:t>
      </w:r>
      <w:r w:rsidRPr="00401935">
        <w:rPr>
          <w:i/>
          <w:iCs/>
        </w:rPr>
        <w:t>attrait</w:t>
      </w:r>
      <w:r>
        <w:t xml:space="preserve"> </w:t>
      </w:r>
      <w:r>
        <w:rPr>
          <w:i/>
          <w:iCs/>
        </w:rPr>
        <w:t>ressource</w:t>
      </w:r>
      <w:r>
        <w:t>, est élaboré qui croise type de substrat x heures de la journée. Les tableaux correspondant sont en annexe 2. L'affinité résultante proposée pour les divers types de substrat au cours de la journée est représentée sur les deux figures suivantes.</w:t>
      </w:r>
    </w:p>
    <w:p w:rsidR="00C86B6B" w:rsidRPr="00D301FC" w:rsidRDefault="007C574C" w:rsidP="00C86B6B">
      <w:pPr>
        <w:rPr>
          <w:lang w:eastAsia="ja-JP"/>
        </w:rPr>
      </w:pPr>
      <w:r>
        <w:rPr>
          <w:noProof/>
        </w:rPr>
        <w:lastRenderedPageBreak/>
        <w:drawing>
          <wp:inline distT="0" distB="0" distL="0" distR="0">
            <wp:extent cx="6067425" cy="37338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l="10011" t="3482" r="12352" b="16095"/>
                    <a:stretch>
                      <a:fillRect/>
                    </a:stretch>
                  </pic:blipFill>
                  <pic:spPr bwMode="auto">
                    <a:xfrm>
                      <a:off x="0" y="0"/>
                      <a:ext cx="6067425" cy="3733800"/>
                    </a:xfrm>
                    <a:prstGeom prst="rect">
                      <a:avLst/>
                    </a:prstGeom>
                    <a:noFill/>
                    <a:ln>
                      <a:noFill/>
                    </a:ln>
                  </pic:spPr>
                </pic:pic>
              </a:graphicData>
            </a:graphic>
          </wp:inline>
        </w:drawing>
      </w:r>
    </w:p>
    <w:p w:rsidR="00C86B6B" w:rsidRPr="004946C8" w:rsidRDefault="00C86B6B" w:rsidP="00C86B6B">
      <w:pPr>
        <w:pStyle w:val="Lgende"/>
      </w:pPr>
      <w:r w:rsidRPr="004946C8">
        <w:t xml:space="preserve">Figure </w:t>
      </w:r>
      <w:r>
        <w:fldChar w:fldCharType="begin"/>
      </w:r>
      <w:r w:rsidRPr="004946C8">
        <w:instrText xml:space="preserve"> SEQ Figure \* ARABIC </w:instrText>
      </w:r>
      <w:r>
        <w:fldChar w:fldCharType="separate"/>
      </w:r>
      <w:r w:rsidR="006C214C">
        <w:rPr>
          <w:noProof/>
        </w:rPr>
        <w:t>1</w:t>
      </w:r>
      <w:r>
        <w:fldChar w:fldCharType="end"/>
      </w:r>
      <w:r w:rsidRPr="004946C8">
        <w:t xml:space="preserve"> Evolution circadienne</w:t>
      </w:r>
      <w:r>
        <w:t xml:space="preserve"> de l'"affinité" (r</w:t>
      </w:r>
      <w:r w:rsidRPr="004946C8">
        <w:t>atio 'attrait/danger'</w:t>
      </w:r>
      <w:r>
        <w:t>)</w:t>
      </w:r>
      <w:r w:rsidRPr="004946C8">
        <w:t xml:space="preserve"> qu'éprouvent les rongeurs </w:t>
      </w:r>
      <w:r>
        <w:t xml:space="preserve">pour les divers </w:t>
      </w:r>
      <w:r w:rsidRPr="004946C8">
        <w:t>type</w:t>
      </w:r>
      <w:r>
        <w:t>s</w:t>
      </w:r>
      <w:r w:rsidRPr="004946C8">
        <w:t xml:space="preserve"> de support</w:t>
      </w:r>
      <w:r>
        <w:t xml:space="preserve"> (cellule/patch).</w:t>
      </w:r>
    </w:p>
    <w:p w:rsidR="00C86B6B" w:rsidRPr="00DF6B2D" w:rsidRDefault="007C574C" w:rsidP="00C86B6B">
      <w:pPr>
        <w:pStyle w:val="Lgende"/>
      </w:pPr>
      <w:r>
        <w:rPr>
          <w:noProof/>
          <w:lang w:eastAsia="fr-FR"/>
        </w:rPr>
        <w:drawing>
          <wp:inline distT="0" distB="0" distL="0" distR="0">
            <wp:extent cx="5943600" cy="36671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l="10011" t="3476" r="12352" b="16071"/>
                    <a:stretch>
                      <a:fillRect/>
                    </a:stretch>
                  </pic:blipFill>
                  <pic:spPr bwMode="auto">
                    <a:xfrm>
                      <a:off x="0" y="0"/>
                      <a:ext cx="5943600" cy="3667125"/>
                    </a:xfrm>
                    <a:prstGeom prst="rect">
                      <a:avLst/>
                    </a:prstGeom>
                    <a:noFill/>
                    <a:ln>
                      <a:noFill/>
                    </a:ln>
                  </pic:spPr>
                </pic:pic>
              </a:graphicData>
            </a:graphic>
          </wp:inline>
        </w:drawing>
      </w:r>
    </w:p>
    <w:p w:rsidR="00C86B6B" w:rsidRPr="00154DDD" w:rsidRDefault="00C86B6B" w:rsidP="00C86B6B">
      <w:pPr>
        <w:pStyle w:val="Lgende"/>
      </w:pPr>
      <w:r w:rsidRPr="004851AB">
        <w:t xml:space="preserve">Figure </w:t>
      </w:r>
      <w:r>
        <w:fldChar w:fldCharType="begin"/>
      </w:r>
      <w:r w:rsidRPr="004851AB">
        <w:instrText xml:space="preserve"> SE</w:instrText>
      </w:r>
      <w:r w:rsidRPr="00154DDD">
        <w:instrText xml:space="preserve">Q Figure \* ARABIC </w:instrText>
      </w:r>
      <w:r>
        <w:fldChar w:fldCharType="separate"/>
      </w:r>
      <w:r w:rsidR="006C214C">
        <w:rPr>
          <w:noProof/>
        </w:rPr>
        <w:t>2</w:t>
      </w:r>
      <w:r>
        <w:fldChar w:fldCharType="end"/>
      </w:r>
      <w:r w:rsidRPr="00154DDD">
        <w:t xml:space="preserve"> Zoom </w:t>
      </w:r>
      <w:r>
        <w:t>sur les petites valeurs</w:t>
      </w:r>
    </w:p>
    <w:p w:rsidR="00C86B6B" w:rsidRDefault="00C86B6B" w:rsidP="00C86B6B"/>
    <w:p w:rsidR="00C86B6B" w:rsidRPr="00154DDD" w:rsidRDefault="00C86B6B" w:rsidP="00C86B6B">
      <w:pPr>
        <w:jc w:val="center"/>
      </w:pPr>
      <w:r>
        <w:t>________________________________________</w:t>
      </w:r>
    </w:p>
    <w:p w:rsidR="00C86B6B" w:rsidRPr="00154DDD" w:rsidRDefault="00C86B6B" w:rsidP="00C86B6B"/>
    <w:p w:rsidR="00C86B6B" w:rsidRPr="00154DDD" w:rsidRDefault="00C86B6B" w:rsidP="00C86B6B"/>
    <w:p w:rsidR="00C86B6B" w:rsidRPr="00154DDD" w:rsidRDefault="00C86B6B" w:rsidP="00C86B6B"/>
    <w:p w:rsidR="00C86B6B" w:rsidRPr="00207639" w:rsidRDefault="00C86B6B" w:rsidP="00C86B6B">
      <w:pPr>
        <w:pStyle w:val="Titre3"/>
      </w:pPr>
      <w:r>
        <w:t>ANNEXE 1: première grille proposée pour Dodel centre.</w:t>
      </w:r>
    </w:p>
    <w:p w:rsidR="00C86B6B" w:rsidRDefault="007C574C" w:rsidP="00C86B6B">
      <w:r>
        <w:rPr>
          <w:noProof/>
        </w:rPr>
        <w:drawing>
          <wp:inline distT="0" distB="0" distL="0" distR="0">
            <wp:extent cx="5753100" cy="81343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8134350"/>
                    </a:xfrm>
                    <a:prstGeom prst="rect">
                      <a:avLst/>
                    </a:prstGeom>
                    <a:noFill/>
                    <a:ln>
                      <a:noFill/>
                    </a:ln>
                  </pic:spPr>
                </pic:pic>
              </a:graphicData>
            </a:graphic>
          </wp:inline>
        </w:drawing>
      </w:r>
    </w:p>
    <w:p w:rsidR="00C86B6B" w:rsidRDefault="00C86B6B" w:rsidP="00C86B6B">
      <w:pPr>
        <w:pStyle w:val="Titre3"/>
      </w:pPr>
      <w:r>
        <w:lastRenderedPageBreak/>
        <w:t>Annexe 2: tableaux élaborés pour traduire l'affinité des cellules au cours de la journée.</w:t>
      </w:r>
    </w:p>
    <w:p w:rsidR="00C86B6B" w:rsidRDefault="00C86B6B" w:rsidP="00C86B6B"/>
    <w:p w:rsidR="00C86B6B" w:rsidRDefault="007C574C" w:rsidP="008D1ABD">
      <w:pPr>
        <w:ind w:left="-720"/>
        <w:jc w:val="both"/>
      </w:pPr>
      <w:r>
        <w:rPr>
          <w:noProof/>
        </w:rPr>
        <w:drawing>
          <wp:inline distT="0" distB="0" distL="0" distR="0">
            <wp:extent cx="6629400" cy="554355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29400" cy="5543550"/>
                    </a:xfrm>
                    <a:prstGeom prst="rect">
                      <a:avLst/>
                    </a:prstGeom>
                    <a:noFill/>
                    <a:ln>
                      <a:noFill/>
                    </a:ln>
                  </pic:spPr>
                </pic:pic>
              </a:graphicData>
            </a:graphic>
          </wp:inline>
        </w:drawing>
      </w:r>
    </w:p>
    <w:p w:rsidR="008D1ABD" w:rsidRDefault="008D1ABD" w:rsidP="008D1ABD">
      <w:pPr>
        <w:ind w:left="-720"/>
        <w:jc w:val="both"/>
      </w:pPr>
    </w:p>
    <w:p w:rsidR="008D1ABD" w:rsidRDefault="008D1ABD" w:rsidP="008D1ABD">
      <w:pPr>
        <w:pStyle w:val="Titre2"/>
      </w:pPr>
      <w:r>
        <w:t>27.10.2014 svn 753</w:t>
      </w:r>
    </w:p>
    <w:p w:rsidR="00C86B6B" w:rsidRPr="00154DDD" w:rsidRDefault="00C86B6B" w:rsidP="00C86B6B"/>
    <w:p w:rsidR="00B63A3B" w:rsidRPr="00B63A3B" w:rsidRDefault="00B63A3B" w:rsidP="00B63A3B">
      <w:pPr>
        <w:rPr>
          <w:rFonts w:ascii="Courier New" w:eastAsia="MS Mincho" w:hAnsi="Courier New"/>
          <w:sz w:val="20"/>
          <w:szCs w:val="20"/>
          <w:lang w:eastAsia="ja-JP" w:bidi="kn"/>
        </w:rPr>
      </w:pPr>
      <w:r w:rsidRPr="00B63A3B">
        <w:rPr>
          <w:rFonts w:ascii="Courier New" w:eastAsia="MS Mincho" w:hAnsi="Courier New"/>
          <w:sz w:val="20"/>
          <w:szCs w:val="20"/>
          <w:lang w:eastAsia="ja-JP" w:bidi="kn"/>
        </w:rPr>
        <w:t>Malick, Pape, Bonsoir,</w:t>
      </w:r>
      <w:r w:rsidRPr="00B63A3B">
        <w:rPr>
          <w:rFonts w:ascii="Courier New" w:eastAsia="MS Mincho" w:hAnsi="Courier New"/>
          <w:sz w:val="20"/>
          <w:szCs w:val="20"/>
          <w:lang w:eastAsia="ja-JP" w:bidi="kn"/>
        </w:rPr>
        <w:br/>
      </w:r>
      <w:r w:rsidRPr="00B63A3B">
        <w:rPr>
          <w:rFonts w:ascii="Courier New" w:eastAsia="MS Mincho" w:hAnsi="Courier New"/>
          <w:sz w:val="20"/>
          <w:szCs w:val="20"/>
          <w:lang w:eastAsia="ja-JP" w:bidi="kn"/>
        </w:rPr>
        <w:br/>
        <w:t>Malick, je ne parviens pas à te joindre sur skype, demain j'espère.</w:t>
      </w:r>
      <w:r w:rsidRPr="00B63A3B">
        <w:rPr>
          <w:rFonts w:ascii="Courier New" w:eastAsia="MS Mincho" w:hAnsi="Courier New"/>
          <w:sz w:val="20"/>
          <w:szCs w:val="20"/>
          <w:lang w:eastAsia="ja-JP" w:bidi="kn"/>
        </w:rPr>
        <w:br/>
        <w:t>Je viens de faire un commit sur le tronc (simmasto0c) :</w:t>
      </w:r>
    </w:p>
    <w:p w:rsidR="00B63A3B" w:rsidRPr="00B63A3B" w:rsidRDefault="00B63A3B" w:rsidP="00B63A3B">
      <w:pPr>
        <w:numPr>
          <w:ilvl w:val="0"/>
          <w:numId w:val="41"/>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correction de l'action des agents par tick quel que soit le pas de temps utilisé (à petite échelle les agents mouraient prématurément)</w:t>
      </w:r>
    </w:p>
    <w:p w:rsidR="00B63A3B" w:rsidRPr="00B63A3B" w:rsidRDefault="00B63A3B" w:rsidP="00B63A3B">
      <w:pPr>
        <w:numPr>
          <w:ilvl w:val="0"/>
          <w:numId w:val="41"/>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correction du user panel pour prendre en compte les secondes</w:t>
      </w:r>
    </w:p>
    <w:p w:rsidR="00B63A3B" w:rsidRPr="00B63A3B" w:rsidRDefault="00B63A3B" w:rsidP="00B63A3B">
      <w:pPr>
        <w:numPr>
          <w:ilvl w:val="0"/>
          <w:numId w:val="41"/>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protocole RODENT devient protocole DODEL (pour l'instant; il faut voir si VILLAGE ou autre ne serait pas mieux).</w:t>
      </w:r>
    </w:p>
    <w:p w:rsidR="00B63A3B" w:rsidRPr="00B63A3B" w:rsidRDefault="00B63A3B" w:rsidP="00B63A3B">
      <w:pPr>
        <w:numPr>
          <w:ilvl w:val="0"/>
          <w:numId w:val="41"/>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correction de C_ProtocolDodel avec ajout d'un comportement d'exploration lorsqu'il n'y a pas de destination privilégiée (voir C_RodentCommensal#selectDestination()) + time step 10sec.</w:t>
      </w:r>
    </w:p>
    <w:p w:rsidR="00B63A3B" w:rsidRPr="00B63A3B" w:rsidRDefault="00B63A3B" w:rsidP="00B63A3B">
      <w:pPr>
        <w:rPr>
          <w:rFonts w:ascii="Courier New" w:eastAsia="MS Mincho" w:hAnsi="Courier New"/>
          <w:sz w:val="20"/>
          <w:szCs w:val="20"/>
          <w:lang w:eastAsia="ja-JP" w:bidi="kn"/>
        </w:rPr>
      </w:pPr>
      <w:r w:rsidRPr="00B63A3B">
        <w:rPr>
          <w:rFonts w:ascii="Courier New" w:eastAsia="MS Mincho" w:hAnsi="Courier New"/>
          <w:sz w:val="20"/>
          <w:szCs w:val="20"/>
          <w:lang w:eastAsia="ja-JP" w:bidi="kn"/>
        </w:rPr>
        <w:lastRenderedPageBreak/>
        <w:t>Malick, regarde la simulation. C'est un début.</w:t>
      </w:r>
    </w:p>
    <w:p w:rsidR="00B63A3B" w:rsidRPr="00B63A3B" w:rsidRDefault="00B63A3B" w:rsidP="00B63A3B">
      <w:pPr>
        <w:numPr>
          <w:ilvl w:val="0"/>
          <w:numId w:val="42"/>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Reprends le dernier mail où je t'avais envoyé le CR de la réunion de Montpellier et demandé quelle direction tu pensais la plus intéressante pour toi à partir de cela.</w:t>
      </w:r>
    </w:p>
    <w:p w:rsidR="00B63A3B" w:rsidRPr="00B63A3B" w:rsidRDefault="00B63A3B" w:rsidP="00B63A3B">
      <w:pPr>
        <w:numPr>
          <w:ilvl w:val="0"/>
          <w:numId w:val="42"/>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Est-ce que tu t'es vu avec Mamadou Kane pour la nature des bâtiments du marché de Dodel ?</w:t>
      </w:r>
    </w:p>
    <w:p w:rsidR="00B63A3B" w:rsidRPr="00B63A3B" w:rsidRDefault="00B63A3B" w:rsidP="00B63A3B">
      <w:pPr>
        <w:rPr>
          <w:rFonts w:ascii="Courier New" w:eastAsia="MS Mincho" w:hAnsi="Courier New"/>
          <w:sz w:val="20"/>
          <w:szCs w:val="20"/>
          <w:lang w:eastAsia="ja-JP" w:bidi="kn"/>
        </w:rPr>
      </w:pPr>
      <w:r w:rsidRPr="00B63A3B">
        <w:rPr>
          <w:rFonts w:ascii="Courier New" w:eastAsia="MS Mincho" w:hAnsi="Courier New"/>
          <w:sz w:val="20"/>
          <w:szCs w:val="20"/>
          <w:lang w:eastAsia="ja-JP" w:bidi="kn"/>
        </w:rPr>
        <w:t>Pape, le point 1 t'intéresse aussi (c'est dans le cadre du multi-échelles temps), tu peux le transposer dans la branche si besoin. Je pense que tout part de A_NDS et A_Animal avec :</w:t>
      </w:r>
    </w:p>
    <w:p w:rsidR="00B63A3B" w:rsidRPr="00B63A3B" w:rsidRDefault="00B63A3B" w:rsidP="00B63A3B">
      <w:pPr>
        <w:numPr>
          <w:ilvl w:val="0"/>
          <w:numId w:val="43"/>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l'ajout d'une procédure getDeathProbability_Utick</w:t>
      </w:r>
    </w:p>
    <w:p w:rsidR="00B63A3B" w:rsidRPr="00B63A3B" w:rsidRDefault="00B63A3B" w:rsidP="00B63A3B">
      <w:pPr>
        <w:numPr>
          <w:ilvl w:val="0"/>
          <w:numId w:val="43"/>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le passage du champ age_Utick en double plutôt qu'en int ou long.</w:t>
      </w:r>
    </w:p>
    <w:p w:rsidR="00B63A3B" w:rsidRPr="00B63A3B" w:rsidRDefault="00B63A3B" w:rsidP="00B63A3B">
      <w:pPr>
        <w:spacing w:before="100" w:beforeAutospacing="1" w:after="100" w:afterAutospacing="1"/>
        <w:rPr>
          <w:rFonts w:ascii="Courier New" w:eastAsia="MS Mincho" w:hAnsi="Courier New"/>
          <w:sz w:val="20"/>
          <w:szCs w:val="20"/>
          <w:lang w:eastAsia="ja-JP" w:bidi="kn"/>
        </w:rPr>
      </w:pPr>
    </w:p>
    <w:p w:rsidR="00B63A3B" w:rsidRPr="00B63A3B" w:rsidRDefault="00B63A3B" w:rsidP="00B63A3B">
      <w:p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PS: quand le mail vous demande un accusé réception accusez réception.</w:t>
      </w:r>
      <w:r w:rsidRPr="00B63A3B">
        <w:rPr>
          <w:rFonts w:ascii="Courier New" w:eastAsia="MS Mincho" w:hAnsi="Courier New"/>
          <w:sz w:val="20"/>
          <w:szCs w:val="20"/>
          <w:lang w:eastAsia="ja-JP" w:bidi="kn"/>
        </w:rPr>
        <w:br/>
        <w:t>Bonne soirée,</w:t>
      </w:r>
      <w:r w:rsidRPr="00B63A3B">
        <w:rPr>
          <w:rFonts w:ascii="Courier New" w:eastAsia="MS Mincho" w:hAnsi="Courier New"/>
          <w:sz w:val="20"/>
          <w:szCs w:val="20"/>
          <w:lang w:eastAsia="ja-JP" w:bidi="kn"/>
        </w:rPr>
        <w:br/>
        <w:t>Jean</w:t>
      </w:r>
    </w:p>
    <w:p w:rsidR="00C86B6B" w:rsidRDefault="00C86B6B" w:rsidP="004932F6"/>
    <w:p w:rsidR="00FC321F" w:rsidRDefault="00FC321F" w:rsidP="00FC321F">
      <w:pPr>
        <w:pStyle w:val="Titre2"/>
        <w:rPr>
          <w:rFonts w:eastAsia="MS Mincho"/>
          <w:lang w:eastAsia="ja-JP" w:bidi="kn"/>
        </w:rPr>
      </w:pPr>
      <w:r>
        <w:t xml:space="preserve">03.11.2014 SVN 756 - </w:t>
      </w:r>
      <w:r>
        <w:rPr>
          <w:rFonts w:eastAsia="MS Mincho"/>
          <w:lang w:eastAsia="ja-JP" w:bidi="kn"/>
        </w:rPr>
        <w:t>TOUS LES PROTOCOLES OK</w:t>
      </w:r>
    </w:p>
    <w:p w:rsidR="00FC321F" w:rsidRDefault="00FC321F" w:rsidP="00FC321F">
      <w:pPr>
        <w:autoSpaceDE w:val="0"/>
        <w:autoSpaceDN w:val="0"/>
        <w:adjustRightInd w:val="0"/>
        <w:rPr>
          <w:rFonts w:ascii="Consolas" w:eastAsia="MS Mincho" w:hAnsi="Consolas" w:cs="Consolas"/>
          <w:sz w:val="20"/>
          <w:szCs w:val="20"/>
          <w:lang w:eastAsia="ja-JP" w:bidi="kn"/>
        </w:rPr>
      </w:pPr>
      <w:r>
        <w:rPr>
          <w:rFonts w:ascii="Consolas" w:eastAsia="MS Mincho" w:hAnsi="Consolas" w:cs="Consolas"/>
          <w:sz w:val="20"/>
          <w:szCs w:val="20"/>
          <w:lang w:eastAsia="ja-JP" w:bidi="kn"/>
        </w:rPr>
        <w:t>A voir:</w:t>
      </w:r>
    </w:p>
    <w:p w:rsidR="00FC321F" w:rsidRDefault="00FC321F" w:rsidP="00FC321F">
      <w:pPr>
        <w:numPr>
          <w:ilvl w:val="0"/>
          <w:numId w:val="47"/>
        </w:numPr>
        <w:autoSpaceDE w:val="0"/>
        <w:autoSpaceDN w:val="0"/>
        <w:adjustRightInd w:val="0"/>
        <w:rPr>
          <w:rFonts w:ascii="Consolas" w:eastAsia="MS Mincho" w:hAnsi="Consolas" w:cs="Consolas"/>
          <w:sz w:val="20"/>
          <w:szCs w:val="20"/>
          <w:lang w:eastAsia="ja-JP" w:bidi="kn"/>
        </w:rPr>
      </w:pPr>
      <w:r>
        <w:rPr>
          <w:rFonts w:ascii="Consolas" w:eastAsia="MS Mincho" w:hAnsi="Consolas" w:cs="Consolas"/>
          <w:sz w:val="20"/>
          <w:szCs w:val="20"/>
          <w:lang w:eastAsia="ja-JP" w:bidi="kn"/>
        </w:rPr>
        <w:t>cages: taille des cellules et donc distance dispersion pas ok</w:t>
      </w:r>
    </w:p>
    <w:p w:rsidR="00FC321F" w:rsidRPr="00446438" w:rsidRDefault="00FC321F" w:rsidP="00FC321F">
      <w:pPr>
        <w:numPr>
          <w:ilvl w:val="0"/>
          <w:numId w:val="47"/>
        </w:numPr>
      </w:pPr>
      <w:r>
        <w:rPr>
          <w:rFonts w:ascii="Consolas" w:eastAsia="MS Mincho" w:hAnsi="Consolas" w:cs="Consolas"/>
          <w:sz w:val="20"/>
          <w:szCs w:val="20"/>
          <w:lang w:eastAsia="ja-JP" w:bidi="kn"/>
        </w:rPr>
        <w:t>décénal: très ralenti (à cause du calcul des graphes ?)</w:t>
      </w:r>
    </w:p>
    <w:p w:rsidR="00446438" w:rsidRDefault="00446438" w:rsidP="00446438">
      <w:pPr>
        <w:rPr>
          <w:rFonts w:ascii="Consolas" w:eastAsia="MS Mincho" w:hAnsi="Consolas" w:cs="Consolas"/>
          <w:sz w:val="20"/>
          <w:szCs w:val="20"/>
          <w:lang w:eastAsia="ja-JP" w:bidi="kn"/>
        </w:rPr>
      </w:pPr>
    </w:p>
    <w:p w:rsidR="00446438" w:rsidRPr="00446438" w:rsidRDefault="00446438" w:rsidP="00446438">
      <w:pPr>
        <w:pStyle w:val="Titre2"/>
      </w:pPr>
      <w:r>
        <w:t xml:space="preserve">10.11.2014 </w:t>
      </w:r>
      <w:r w:rsidRPr="00446438">
        <w:t>carte pédo Cerise:</w:t>
      </w:r>
    </w:p>
    <w:p w:rsidR="00446438" w:rsidRDefault="00446438" w:rsidP="00446438">
      <w:pPr>
        <w:rPr>
          <w:rFonts w:ascii="Arial" w:hAnsi="Arial"/>
          <w:sz w:val="20"/>
          <w:szCs w:val="20"/>
        </w:rPr>
      </w:pPr>
      <w:r>
        <w:rPr>
          <w:rFonts w:ascii="Arial" w:hAnsi="Arial"/>
          <w:sz w:val="20"/>
          <w:szCs w:val="20"/>
        </w:rPr>
        <w:t xml:space="preserve">Numéro Sphaera : </w:t>
      </w:r>
      <w:r>
        <w:rPr>
          <w:rFonts w:ascii="Arial" w:hAnsi="Arial"/>
          <w:b/>
          <w:bCs/>
          <w:sz w:val="20"/>
          <w:szCs w:val="20"/>
        </w:rPr>
        <w:t>702</w:t>
      </w:r>
      <w:r>
        <w:rPr>
          <w:rFonts w:ascii="Arial" w:hAnsi="Arial"/>
          <w:sz w:val="20"/>
          <w:szCs w:val="20"/>
        </w:rPr>
        <w:br/>
      </w:r>
      <w:r>
        <w:rPr>
          <w:rFonts w:ascii="Arial" w:hAnsi="Arial"/>
          <w:sz w:val="20"/>
          <w:szCs w:val="20"/>
        </w:rPr>
        <w:br/>
        <w:t>SÉNÉGAL - - PÉDOLOGIE. 1:1000000. 1965</w:t>
      </w:r>
      <w:r>
        <w:rPr>
          <w:rFonts w:ascii="Arial" w:hAnsi="Arial"/>
          <w:sz w:val="20"/>
          <w:szCs w:val="20"/>
        </w:rPr>
        <w:br/>
      </w:r>
      <w:r>
        <w:rPr>
          <w:rFonts w:ascii="Arial" w:hAnsi="Arial"/>
          <w:sz w:val="20"/>
          <w:szCs w:val="20"/>
        </w:rPr>
        <w:br/>
        <w:t>Carte pédologique du Sénégal au 1/1.000.000. (IN) Carte pédologique du Sénégal au 1/1.000.000 / dressée par R. Maignien ; d'après les travaux de MM. P. Audry, P. Bonfils, C. Charreau, J. Dubois, R. Fauck, J. Faure, M. Gavaud, J. Maymard, S. Peirera-Barreto, J. F. Turenne, J. F. Vizier. - Dakar (SEN) : ORSTOM, Office de la recherche scientifique et technique outre mer, 1965. - 1:1000000 (O 17°40’ 00’’ - O 11°20’ 00’’ / N 16°40’ 00’’ - N 12°20’ 00’’). - carte en coul., 7 réf. bibliogr. ; 100 x 63 cm</w:t>
      </w:r>
    </w:p>
    <w:p w:rsidR="00F646E8" w:rsidRDefault="00F646E8" w:rsidP="00446438">
      <w:pPr>
        <w:rPr>
          <w:rFonts w:ascii="Arial" w:hAnsi="Arial"/>
          <w:sz w:val="20"/>
          <w:szCs w:val="20"/>
        </w:rPr>
      </w:pPr>
    </w:p>
    <w:p w:rsidR="00B74783" w:rsidRDefault="00B74783" w:rsidP="00B74783">
      <w:pPr>
        <w:pStyle w:val="Titre2"/>
        <w:rPr>
          <w:ins w:id="0" w:author="Comparison" w:date="2015-03-23T08:06:00Z"/>
        </w:rPr>
      </w:pPr>
      <w:ins w:id="1" w:author="Comparison" w:date="2015-03-23T08:06:00Z">
        <w:r>
          <w:t>07.11.2014 SVN 757 Modifs en cours / non fonctionnel</w:t>
        </w:r>
      </w:ins>
    </w:p>
    <w:p w:rsidR="00B74783" w:rsidRDefault="00B74783" w:rsidP="00B74783">
      <w:pPr>
        <w:autoSpaceDE w:val="0"/>
        <w:autoSpaceDN w:val="0"/>
        <w:adjustRightInd w:val="0"/>
        <w:rPr>
          <w:ins w:id="2" w:author="Comparison" w:date="2015-03-23T08:06:00Z"/>
          <w:rFonts w:ascii="Segoe UI" w:hAnsi="Segoe UI" w:cs="Segoe UI"/>
          <w:sz w:val="18"/>
          <w:szCs w:val="18"/>
        </w:rPr>
      </w:pPr>
      <w:ins w:id="3" w:author="Comparison" w:date="2015-03-23T08:06:00Z">
        <w:r>
          <w:rPr>
            <w:rFonts w:ascii="Segoe UI" w:hAnsi="Segoe UI" w:cs="Segoe UI"/>
            <w:sz w:val="18"/>
            <w:szCs w:val="18"/>
          </w:rPr>
          <w:t>- suppression des références à I_centenal dans les classes racines</w:t>
        </w:r>
      </w:ins>
    </w:p>
    <w:p w:rsidR="00B74783" w:rsidRDefault="00B74783" w:rsidP="00B74783">
      <w:pPr>
        <w:autoSpaceDE w:val="0"/>
        <w:autoSpaceDN w:val="0"/>
        <w:adjustRightInd w:val="0"/>
        <w:rPr>
          <w:ins w:id="4" w:author="Comparison" w:date="2015-03-23T08:06:00Z"/>
          <w:rFonts w:ascii="Segoe UI" w:hAnsi="Segoe UI" w:cs="Segoe UI"/>
          <w:sz w:val="18"/>
          <w:szCs w:val="18"/>
        </w:rPr>
      </w:pPr>
      <w:ins w:id="5" w:author="Comparison" w:date="2015-03-23T08:06:00Z">
        <w:r>
          <w:rPr>
            <w:rFonts w:ascii="Segoe UI" w:hAnsi="Segoe UI" w:cs="Segoe UI"/>
            <w:sz w:val="18"/>
            <w:szCs w:val="18"/>
          </w:rPr>
          <w:t>- création d'un I_transportation_constants</w:t>
        </w:r>
      </w:ins>
    </w:p>
    <w:p w:rsidR="00B74783" w:rsidRDefault="00B74783" w:rsidP="00B74783">
      <w:pPr>
        <w:autoSpaceDE w:val="0"/>
        <w:autoSpaceDN w:val="0"/>
        <w:adjustRightInd w:val="0"/>
        <w:rPr>
          <w:ins w:id="6" w:author="Comparison" w:date="2015-03-23T08:06:00Z"/>
          <w:rFonts w:ascii="Segoe UI" w:hAnsi="Segoe UI" w:cs="Segoe UI"/>
          <w:sz w:val="18"/>
          <w:szCs w:val="18"/>
        </w:rPr>
      </w:pPr>
      <w:ins w:id="7" w:author="Comparison" w:date="2015-03-23T08:06:00Z">
        <w:r>
          <w:rPr>
            <w:rFonts w:ascii="Segoe UI" w:hAnsi="Segoe UI" w:cs="Segoe UI"/>
            <w:sz w:val="18"/>
            <w:szCs w:val="18"/>
          </w:rPr>
          <w:t>- mise en place du protocole MusTransport</w:t>
        </w:r>
      </w:ins>
    </w:p>
    <w:p w:rsidR="00F646E8" w:rsidRDefault="00F646E8" w:rsidP="00F646E8">
      <w:pPr>
        <w:pStyle w:val="Titre2"/>
      </w:pPr>
      <w:r w:rsidRPr="00F646E8">
        <w:t>@ somatic hypermutation (nb: pour CMH)</w:t>
      </w:r>
    </w:p>
    <w:p w:rsidR="00C0563F" w:rsidRDefault="00C0563F" w:rsidP="00C0563F">
      <w:pPr>
        <w:rPr>
          <w:lang w:bidi="kn"/>
        </w:rPr>
      </w:pPr>
    </w:p>
    <w:p w:rsidR="00C0563F" w:rsidRDefault="00C0563F" w:rsidP="00C0563F">
      <w:pPr>
        <w:pStyle w:val="Titre2"/>
      </w:pPr>
      <w:r>
        <w:t>19.11.2014 pelotes et emprise Gerbillus Cerise</w:t>
      </w:r>
    </w:p>
    <w:p w:rsidR="00C0563F" w:rsidRDefault="00C0563F" w:rsidP="00C0563F">
      <w:pPr>
        <w:rPr>
          <w:lang w:bidi="kn"/>
        </w:rPr>
      </w:pPr>
      <w:r>
        <w:rPr>
          <w:lang w:bidi="kn"/>
        </w:rPr>
        <w:t xml:space="preserve">Hello, </w:t>
      </w:r>
    </w:p>
    <w:p w:rsidR="00C0563F" w:rsidRDefault="00C0563F" w:rsidP="00C0563F">
      <w:pPr>
        <w:rPr>
          <w:lang w:bidi="kn"/>
        </w:rPr>
      </w:pPr>
      <w:r>
        <w:rPr>
          <w:lang w:bidi="kn"/>
        </w:rPr>
        <w:t>Je vous passe un petit traitement des points analyse de pelotes; en espérant que le rendu est cohérent car je viens juste d'écraser par erreur mon fichier de vérification des manipulations et traitements effectués !</w:t>
      </w:r>
    </w:p>
    <w:p w:rsidR="00C0563F" w:rsidRDefault="00C0563F" w:rsidP="00C0563F">
      <w:pPr>
        <w:rPr>
          <w:lang w:bidi="kn"/>
        </w:rPr>
      </w:pPr>
    </w:p>
    <w:p w:rsidR="00C0563F" w:rsidRDefault="00C0563F" w:rsidP="00C0563F">
      <w:pPr>
        <w:rPr>
          <w:lang w:bidi="kn"/>
        </w:rPr>
      </w:pPr>
      <w:r>
        <w:rPr>
          <w:lang w:bidi="kn"/>
        </w:rPr>
        <w:t>Il s'agit des données d'analyse de pelotes transmis en février 2014 via Massamba.</w:t>
      </w:r>
    </w:p>
    <w:p w:rsidR="00C0563F" w:rsidRDefault="00C0563F" w:rsidP="00C0563F">
      <w:pPr>
        <w:rPr>
          <w:lang w:bidi="kn"/>
        </w:rPr>
      </w:pPr>
      <w:r>
        <w:rPr>
          <w:lang w:bidi="kn"/>
        </w:rPr>
        <w:t>J'ai fait la somme site-année des captures et calculé le pourcentage puis représenté l'ensemble sur des points GoogleEarth.</w:t>
      </w:r>
    </w:p>
    <w:p w:rsidR="00C0563F" w:rsidRDefault="00C0563F" w:rsidP="00C0563F">
      <w:pPr>
        <w:rPr>
          <w:lang w:bidi="kn"/>
        </w:rPr>
      </w:pPr>
    </w:p>
    <w:p w:rsidR="00C0563F" w:rsidRDefault="00C0563F" w:rsidP="00C0563F">
      <w:pPr>
        <w:rPr>
          <w:lang w:bidi="kn"/>
        </w:rPr>
      </w:pPr>
      <w:r>
        <w:rPr>
          <w:lang w:bidi="kn"/>
        </w:rPr>
        <w:t>Dans GoogleEarth : menu fichier-&gt; ouvrir et choisir le fichier joint.</w:t>
      </w:r>
    </w:p>
    <w:p w:rsidR="00C0563F" w:rsidRDefault="00C0563F" w:rsidP="00C0563F">
      <w:pPr>
        <w:rPr>
          <w:lang w:bidi="kn"/>
        </w:rPr>
      </w:pPr>
    </w:p>
    <w:p w:rsidR="00C0563F" w:rsidRPr="004C47E3" w:rsidRDefault="00C0563F" w:rsidP="00C0563F">
      <w:pPr>
        <w:numPr>
          <w:ilvl w:val="0"/>
          <w:numId w:val="48"/>
        </w:numPr>
        <w:rPr>
          <w:lang w:bidi="kn"/>
        </w:rPr>
      </w:pPr>
      <w:r w:rsidRPr="004C47E3">
        <w:rPr>
          <w:u w:val="single"/>
          <w:lang w:bidi="kn"/>
        </w:rPr>
        <w:t>Nomenclature des noms des points:</w:t>
      </w:r>
      <w:r>
        <w:rPr>
          <w:u w:val="single"/>
          <w:lang w:bidi="kn"/>
        </w:rPr>
        <w:t xml:space="preserve"> </w:t>
      </w:r>
    </w:p>
    <w:p w:rsidR="00C0563F" w:rsidRDefault="00C0563F" w:rsidP="00C0563F">
      <w:pPr>
        <w:numPr>
          <w:ilvl w:val="0"/>
          <w:numId w:val="49"/>
        </w:numPr>
        <w:rPr>
          <w:lang w:bidi="kn"/>
        </w:rPr>
      </w:pPr>
      <w:r>
        <w:rPr>
          <w:lang w:bidi="kn"/>
        </w:rPr>
        <w:t>année(Gerbillus identifiées/total animaux identifiés)</w:t>
      </w:r>
    </w:p>
    <w:p w:rsidR="00C0563F" w:rsidRPr="004C47E3" w:rsidRDefault="00C0563F" w:rsidP="00C0563F">
      <w:pPr>
        <w:numPr>
          <w:ilvl w:val="0"/>
          <w:numId w:val="48"/>
        </w:numPr>
        <w:rPr>
          <w:u w:val="single"/>
          <w:lang w:bidi="kn"/>
        </w:rPr>
      </w:pPr>
      <w:r w:rsidRPr="004C47E3">
        <w:rPr>
          <w:u w:val="single"/>
          <w:lang w:bidi="kn"/>
        </w:rPr>
        <w:t xml:space="preserve">Icones: </w:t>
      </w:r>
    </w:p>
    <w:p w:rsidR="00C0563F" w:rsidRDefault="00C0563F" w:rsidP="00C0563F">
      <w:pPr>
        <w:numPr>
          <w:ilvl w:val="0"/>
          <w:numId w:val="49"/>
        </w:numPr>
        <w:rPr>
          <w:lang w:bidi="kn"/>
        </w:rPr>
      </w:pPr>
      <w:r>
        <w:rPr>
          <w:lang w:bidi="kn"/>
        </w:rPr>
        <w:t>bleu foncé &lt;25% de gerbilles dans les captures</w:t>
      </w:r>
    </w:p>
    <w:p w:rsidR="00C0563F" w:rsidRDefault="00C0563F" w:rsidP="00C0563F">
      <w:pPr>
        <w:numPr>
          <w:ilvl w:val="0"/>
          <w:numId w:val="49"/>
        </w:numPr>
        <w:rPr>
          <w:lang w:bidi="kn"/>
        </w:rPr>
      </w:pPr>
      <w:r>
        <w:rPr>
          <w:lang w:bidi="kn"/>
        </w:rPr>
        <w:t>bleu clair&lt;50%</w:t>
      </w:r>
    </w:p>
    <w:p w:rsidR="00C0563F" w:rsidRDefault="00C0563F" w:rsidP="00C0563F">
      <w:pPr>
        <w:numPr>
          <w:ilvl w:val="0"/>
          <w:numId w:val="49"/>
        </w:numPr>
        <w:rPr>
          <w:lang w:bidi="kn"/>
        </w:rPr>
      </w:pPr>
      <w:r>
        <w:rPr>
          <w:lang w:bidi="kn"/>
        </w:rPr>
        <w:t>jaune&lt;75%</w:t>
      </w:r>
    </w:p>
    <w:p w:rsidR="00C0563F" w:rsidRDefault="00C0563F" w:rsidP="00C0563F">
      <w:pPr>
        <w:numPr>
          <w:ilvl w:val="0"/>
          <w:numId w:val="49"/>
        </w:numPr>
        <w:rPr>
          <w:lang w:bidi="kn"/>
        </w:rPr>
      </w:pPr>
      <w:r>
        <w:rPr>
          <w:lang w:bidi="kn"/>
        </w:rPr>
        <w:t>rouge&gt;=75%</w:t>
      </w:r>
    </w:p>
    <w:p w:rsidR="00C0563F" w:rsidRDefault="00C0563F" w:rsidP="00C0563F">
      <w:pPr>
        <w:numPr>
          <w:ilvl w:val="0"/>
          <w:numId w:val="49"/>
        </w:numPr>
        <w:rPr>
          <w:lang w:bidi="kn"/>
        </w:rPr>
      </w:pPr>
      <w:r w:rsidRPr="004C47E3">
        <w:rPr>
          <w:lang w:bidi="kn"/>
        </w:rPr>
        <w:t>rond avec O: pas de captures ou pas de Gerbillus dans les captures</w:t>
      </w:r>
    </w:p>
    <w:p w:rsidR="00C0563F" w:rsidRDefault="00C0563F" w:rsidP="00C0563F">
      <w:pPr>
        <w:rPr>
          <w:lang w:bidi="kn"/>
        </w:rPr>
      </w:pPr>
    </w:p>
    <w:p w:rsidR="00C0563F" w:rsidRDefault="00C0563F" w:rsidP="00C0563F">
      <w:pPr>
        <w:rPr>
          <w:lang w:bidi="kn"/>
        </w:rPr>
      </w:pPr>
      <w:r>
        <w:rPr>
          <w:lang w:bidi="kn"/>
        </w:rPr>
        <w:t>si passer sur un point affiche deux flèches croisées, clicker affiche l'ensemble des valeurs liées au site concerné</w:t>
      </w:r>
    </w:p>
    <w:p w:rsidR="00C0563F" w:rsidRDefault="00C0563F" w:rsidP="00C0563F">
      <w:pPr>
        <w:rPr>
          <w:lang w:bidi="kn"/>
        </w:rPr>
      </w:pPr>
    </w:p>
    <w:p w:rsidR="00C0563F" w:rsidRDefault="00C0563F" w:rsidP="00C0563F">
      <w:pPr>
        <w:rPr>
          <w:lang w:bidi="kn"/>
        </w:rPr>
      </w:pPr>
      <w:r>
        <w:rPr>
          <w:lang w:bidi="kn"/>
        </w:rPr>
        <w:t>Concernant les échantillons pris séparément, on obtient ce pattern de distribution du taux de Gerbillus trouvé dans les pelotes, soit deux pics à 0 et 100% et une forme en dôme pour le reste. Est-ce la signature d'un phénomène particulier ?</w:t>
      </w:r>
    </w:p>
    <w:p w:rsidR="00C0563F" w:rsidRDefault="007C574C" w:rsidP="00C0563F">
      <w:r>
        <w:rPr>
          <w:noProof/>
        </w:rPr>
        <w:drawing>
          <wp:inline distT="0" distB="0" distL="0" distR="0">
            <wp:extent cx="5753100" cy="3190875"/>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C0563F" w:rsidRDefault="00C0563F" w:rsidP="00C0563F"/>
    <w:p w:rsidR="00C0563F" w:rsidRDefault="00C0563F" w:rsidP="00C0563F">
      <w:r>
        <w:t>Suite</w:t>
      </w:r>
    </w:p>
    <w:p w:rsidR="00C0563F" w:rsidRPr="004C47E3" w:rsidRDefault="00C0563F" w:rsidP="00C0563F">
      <w:r>
        <w:t>ci-joint, la carte avec le rectangle de la petite emprise et les années d'identification de Gerbillus disponibles dans les pelotes analysées (toujours données actualisées fév.2014).</w:t>
      </w:r>
    </w:p>
    <w:p w:rsidR="00C0563F" w:rsidRDefault="00C0563F" w:rsidP="00C0563F"/>
    <w:sectPr w:rsidR="00C0563F" w:rsidSect="00F26C2F">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3797" w:rsidRDefault="00BA3797">
      <w:r>
        <w:separator/>
      </w:r>
    </w:p>
  </w:endnote>
  <w:endnote w:type="continuationSeparator" w:id="0">
    <w:p w:rsidR="00BA3797" w:rsidRDefault="00BA37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789C" w:rsidRDefault="002F789C" w:rsidP="008B7384">
    <w:pPr>
      <w:tabs>
        <w:tab w:val="center" w:pos="4140"/>
        <w:tab w:val="right" w:pos="9000"/>
      </w:tabs>
    </w:pPr>
    <w:r>
      <w:t xml:space="preserve">ßytemån / </w:t>
    </w:r>
    <w:r>
      <w:fldChar w:fldCharType="begin"/>
    </w:r>
    <w:r>
      <w:instrText xml:space="preserve"> FILENAME </w:instrText>
    </w:r>
    <w:r>
      <w:fldChar w:fldCharType="separate"/>
    </w:r>
    <w:r w:rsidR="006C214C">
      <w:rPr>
        <w:noProof/>
      </w:rPr>
      <w:t>chronoLeFur_2013.1b.doc</w:t>
    </w:r>
    <w:r>
      <w:fldChar w:fldCharType="end"/>
    </w:r>
    <w:r>
      <w:tab/>
      <w:t xml:space="preserve">Page </w:t>
    </w:r>
    <w:r>
      <w:fldChar w:fldCharType="begin"/>
    </w:r>
    <w:r>
      <w:instrText xml:space="preserve"> PAGE </w:instrText>
    </w:r>
    <w:r>
      <w:fldChar w:fldCharType="separate"/>
    </w:r>
    <w:r w:rsidR="007C574C">
      <w:rPr>
        <w:noProof/>
      </w:rPr>
      <w:t>58</w:t>
    </w:r>
    <w:r>
      <w:fldChar w:fldCharType="end"/>
    </w:r>
    <w:r>
      <w:tab/>
    </w:r>
    <w:r>
      <w:fldChar w:fldCharType="begin"/>
    </w:r>
    <w:r>
      <w:instrText xml:space="preserve"> DATE \@ "dd/MM/yyyy" </w:instrText>
    </w:r>
    <w:r>
      <w:fldChar w:fldCharType="separate"/>
    </w:r>
    <w:r w:rsidR="007C574C">
      <w:rPr>
        <w:noProof/>
      </w:rPr>
      <w:t>21/10/2015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3797" w:rsidRDefault="00BA3797">
      <w:r>
        <w:separator/>
      </w:r>
    </w:p>
  </w:footnote>
  <w:footnote w:type="continuationSeparator" w:id="0">
    <w:p w:rsidR="00BA3797" w:rsidRDefault="00BA3797">
      <w:r>
        <w:continuationSeparator/>
      </w:r>
    </w:p>
  </w:footnote>
  <w:footnote w:id="1">
    <w:p w:rsidR="00537585" w:rsidRDefault="00537585">
      <w:pPr>
        <w:pStyle w:val="Notedebasdepage"/>
      </w:pPr>
      <w:r>
        <w:rPr>
          <w:rStyle w:val="Appelnotedebasdep"/>
        </w:rPr>
        <w:footnoteRef/>
      </w:r>
      <w:r>
        <w:rPr>
          <w:rStyle w:val="Appelnotedebasdep"/>
        </w:rPr>
        <w:footnoteRef/>
      </w:r>
      <w:r>
        <w:t xml:space="preserve"> PAM etMD : Il ne s’agit pas de se mettre à toutes les chercher et les changer, pas le temps.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2.5pt;height:52.5pt" o:bullet="t">
        <v:imagedata r:id="rId1" o:title="MM900178313[1]"/>
        <o:lock v:ext="edit" cropping="t"/>
      </v:shape>
    </w:pict>
  </w:numPicBullet>
  <w:numPicBullet w:numPicBulletId="1">
    <w:pict>
      <v:shape id="_x0000_i1028" type="#_x0000_t75" style="width:67.5pt;height:66.75pt" o:bullet="t">
        <v:imagedata r:id="rId2" o:title="MC900053962[1]"/>
      </v:shape>
    </w:pict>
  </w:numPicBullet>
  <w:abstractNum w:abstractNumId="0">
    <w:nsid w:val="021D4110"/>
    <w:multiLevelType w:val="hybridMultilevel"/>
    <w:tmpl w:val="1C985ADC"/>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
    <w:nsid w:val="06842CAE"/>
    <w:multiLevelType w:val="hybridMultilevel"/>
    <w:tmpl w:val="A6FC7DCE"/>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nsid w:val="068E1F47"/>
    <w:multiLevelType w:val="hybridMultilevel"/>
    <w:tmpl w:val="473E9D26"/>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nsid w:val="07C11776"/>
    <w:multiLevelType w:val="hybridMultilevel"/>
    <w:tmpl w:val="7D627EEC"/>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
    <w:nsid w:val="07E04399"/>
    <w:multiLevelType w:val="hybridMultilevel"/>
    <w:tmpl w:val="0D4C8EA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5">
    <w:nsid w:val="09204D9E"/>
    <w:multiLevelType w:val="hybridMultilevel"/>
    <w:tmpl w:val="C5AE4892"/>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nsid w:val="09B64221"/>
    <w:multiLevelType w:val="hybridMultilevel"/>
    <w:tmpl w:val="5A74A7DA"/>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7">
    <w:nsid w:val="09C4653F"/>
    <w:multiLevelType w:val="multilevel"/>
    <w:tmpl w:val="C2EED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980D22"/>
    <w:multiLevelType w:val="hybridMultilevel"/>
    <w:tmpl w:val="E8709604"/>
    <w:lvl w:ilvl="0" w:tplc="040C0001">
      <w:start w:val="1"/>
      <w:numFmt w:val="bullet"/>
      <w:lvlText w:val=""/>
      <w:lvlJc w:val="left"/>
      <w:pPr>
        <w:tabs>
          <w:tab w:val="num" w:pos="360"/>
        </w:tabs>
        <w:ind w:left="360" w:hanging="360"/>
      </w:pPr>
      <w:rPr>
        <w:rFonts w:ascii="Symbol" w:hAnsi="Symbol"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9">
    <w:nsid w:val="0D6E662A"/>
    <w:multiLevelType w:val="hybridMultilevel"/>
    <w:tmpl w:val="32E04D60"/>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0E894786"/>
    <w:multiLevelType w:val="hybridMultilevel"/>
    <w:tmpl w:val="27A65B4C"/>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10E604FF"/>
    <w:multiLevelType w:val="hybridMultilevel"/>
    <w:tmpl w:val="A93625F6"/>
    <w:lvl w:ilvl="0" w:tplc="CA6C44EC">
      <w:start w:val="1"/>
      <w:numFmt w:val="bullet"/>
      <w:lvlText w:val="-"/>
      <w:lvlJc w:val="left"/>
      <w:pPr>
        <w:tabs>
          <w:tab w:val="num" w:pos="720"/>
        </w:tabs>
        <w:ind w:left="720" w:hanging="360"/>
      </w:pPr>
      <w:rPr>
        <w:rFonts w:ascii="Courier New" w:hAnsi="Courier New"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11F77175"/>
    <w:multiLevelType w:val="hybridMultilevel"/>
    <w:tmpl w:val="BA3293A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19DD61CD"/>
    <w:multiLevelType w:val="hybridMultilevel"/>
    <w:tmpl w:val="A55C33C8"/>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14">
    <w:nsid w:val="1E2C40CC"/>
    <w:multiLevelType w:val="hybridMultilevel"/>
    <w:tmpl w:val="39E21A4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nsid w:val="22C50873"/>
    <w:multiLevelType w:val="multilevel"/>
    <w:tmpl w:val="9734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6BA5BED"/>
    <w:multiLevelType w:val="multilevel"/>
    <w:tmpl w:val="CE0C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6C055A3"/>
    <w:multiLevelType w:val="hybridMultilevel"/>
    <w:tmpl w:val="EBD018E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277207CD"/>
    <w:multiLevelType w:val="hybridMultilevel"/>
    <w:tmpl w:val="CF8E2F3C"/>
    <w:lvl w:ilvl="0" w:tplc="040C000F">
      <w:start w:val="1"/>
      <w:numFmt w:val="decimal"/>
      <w:lvlText w:val="%1."/>
      <w:lvlJc w:val="left"/>
      <w:pPr>
        <w:tabs>
          <w:tab w:val="num" w:pos="1080"/>
        </w:tabs>
        <w:ind w:left="1080" w:hanging="360"/>
      </w:pPr>
    </w:lvl>
    <w:lvl w:ilvl="1" w:tplc="040C0019" w:tentative="1">
      <w:start w:val="1"/>
      <w:numFmt w:val="lowerLetter"/>
      <w:lvlText w:val="%2."/>
      <w:lvlJc w:val="left"/>
      <w:pPr>
        <w:tabs>
          <w:tab w:val="num" w:pos="1800"/>
        </w:tabs>
        <w:ind w:left="1800" w:hanging="360"/>
      </w:pPr>
    </w:lvl>
    <w:lvl w:ilvl="2" w:tplc="040C001B" w:tentative="1">
      <w:start w:val="1"/>
      <w:numFmt w:val="lowerRoman"/>
      <w:lvlText w:val="%3."/>
      <w:lvlJc w:val="right"/>
      <w:pPr>
        <w:tabs>
          <w:tab w:val="num" w:pos="2520"/>
        </w:tabs>
        <w:ind w:left="2520" w:hanging="180"/>
      </w:pPr>
    </w:lvl>
    <w:lvl w:ilvl="3" w:tplc="040C000F" w:tentative="1">
      <w:start w:val="1"/>
      <w:numFmt w:val="decimal"/>
      <w:lvlText w:val="%4."/>
      <w:lvlJc w:val="left"/>
      <w:pPr>
        <w:tabs>
          <w:tab w:val="num" w:pos="3240"/>
        </w:tabs>
        <w:ind w:left="3240" w:hanging="360"/>
      </w:pPr>
    </w:lvl>
    <w:lvl w:ilvl="4" w:tplc="040C0019" w:tentative="1">
      <w:start w:val="1"/>
      <w:numFmt w:val="lowerLetter"/>
      <w:lvlText w:val="%5."/>
      <w:lvlJc w:val="left"/>
      <w:pPr>
        <w:tabs>
          <w:tab w:val="num" w:pos="3960"/>
        </w:tabs>
        <w:ind w:left="3960" w:hanging="360"/>
      </w:pPr>
    </w:lvl>
    <w:lvl w:ilvl="5" w:tplc="040C001B" w:tentative="1">
      <w:start w:val="1"/>
      <w:numFmt w:val="lowerRoman"/>
      <w:lvlText w:val="%6."/>
      <w:lvlJc w:val="right"/>
      <w:pPr>
        <w:tabs>
          <w:tab w:val="num" w:pos="4680"/>
        </w:tabs>
        <w:ind w:left="4680" w:hanging="180"/>
      </w:pPr>
    </w:lvl>
    <w:lvl w:ilvl="6" w:tplc="040C000F" w:tentative="1">
      <w:start w:val="1"/>
      <w:numFmt w:val="decimal"/>
      <w:lvlText w:val="%7."/>
      <w:lvlJc w:val="left"/>
      <w:pPr>
        <w:tabs>
          <w:tab w:val="num" w:pos="5400"/>
        </w:tabs>
        <w:ind w:left="5400" w:hanging="360"/>
      </w:pPr>
    </w:lvl>
    <w:lvl w:ilvl="7" w:tplc="040C0019" w:tentative="1">
      <w:start w:val="1"/>
      <w:numFmt w:val="lowerLetter"/>
      <w:lvlText w:val="%8."/>
      <w:lvlJc w:val="left"/>
      <w:pPr>
        <w:tabs>
          <w:tab w:val="num" w:pos="6120"/>
        </w:tabs>
        <w:ind w:left="6120" w:hanging="360"/>
      </w:pPr>
    </w:lvl>
    <w:lvl w:ilvl="8" w:tplc="040C001B" w:tentative="1">
      <w:start w:val="1"/>
      <w:numFmt w:val="lowerRoman"/>
      <w:lvlText w:val="%9."/>
      <w:lvlJc w:val="right"/>
      <w:pPr>
        <w:tabs>
          <w:tab w:val="num" w:pos="6840"/>
        </w:tabs>
        <w:ind w:left="6840" w:hanging="180"/>
      </w:pPr>
    </w:lvl>
  </w:abstractNum>
  <w:abstractNum w:abstractNumId="19">
    <w:nsid w:val="2C4F1F44"/>
    <w:multiLevelType w:val="hybridMultilevel"/>
    <w:tmpl w:val="39D62D7A"/>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2D1F36A6"/>
    <w:multiLevelType w:val="multilevel"/>
    <w:tmpl w:val="7E24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E89707B"/>
    <w:multiLevelType w:val="hybridMultilevel"/>
    <w:tmpl w:val="E4C2A966"/>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22">
    <w:nsid w:val="336B5AAF"/>
    <w:multiLevelType w:val="hybridMultilevel"/>
    <w:tmpl w:val="8D9651A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3">
    <w:nsid w:val="37BC67B2"/>
    <w:multiLevelType w:val="hybridMultilevel"/>
    <w:tmpl w:val="E2E27EB6"/>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nsid w:val="37E16FD3"/>
    <w:multiLevelType w:val="multilevel"/>
    <w:tmpl w:val="A4F0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84D1092"/>
    <w:multiLevelType w:val="hybridMultilevel"/>
    <w:tmpl w:val="78000754"/>
    <w:lvl w:ilvl="0" w:tplc="040C000F">
      <w:start w:val="1"/>
      <w:numFmt w:val="decimal"/>
      <w:lvlText w:val="%1."/>
      <w:lvlJc w:val="left"/>
      <w:pPr>
        <w:tabs>
          <w:tab w:val="num" w:pos="720"/>
        </w:tabs>
        <w:ind w:left="720" w:hanging="360"/>
      </w:pPr>
      <w:rPr>
        <w:rFont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3CC33EEF"/>
    <w:multiLevelType w:val="hybridMultilevel"/>
    <w:tmpl w:val="4EE28484"/>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7">
    <w:nsid w:val="3DD6061D"/>
    <w:multiLevelType w:val="hybridMultilevel"/>
    <w:tmpl w:val="43FCA09E"/>
    <w:lvl w:ilvl="0" w:tplc="69D8FDE0">
      <w:numFmt w:val="bullet"/>
      <w:lvlText w:val="-"/>
      <w:lvlJc w:val="left"/>
      <w:pPr>
        <w:tabs>
          <w:tab w:val="num" w:pos="1068"/>
        </w:tabs>
        <w:ind w:left="1068" w:hanging="360"/>
      </w:pPr>
      <w:rPr>
        <w:rFonts w:ascii="Times New Roman" w:eastAsia="MS Mincho" w:hAnsi="Times New Roman" w:cs="Times New Roman" w:hint="default"/>
      </w:rPr>
    </w:lvl>
    <w:lvl w:ilvl="1" w:tplc="040C0003" w:tentative="1">
      <w:start w:val="1"/>
      <w:numFmt w:val="bullet"/>
      <w:lvlText w:val="o"/>
      <w:lvlJc w:val="left"/>
      <w:pPr>
        <w:tabs>
          <w:tab w:val="num" w:pos="1788"/>
        </w:tabs>
        <w:ind w:left="1788" w:hanging="360"/>
      </w:pPr>
      <w:rPr>
        <w:rFonts w:ascii="Courier New" w:hAnsi="Courier New" w:hint="default"/>
      </w:rPr>
    </w:lvl>
    <w:lvl w:ilvl="2" w:tplc="040C0005" w:tentative="1">
      <w:start w:val="1"/>
      <w:numFmt w:val="bullet"/>
      <w:lvlText w:val=""/>
      <w:lvlJc w:val="left"/>
      <w:pPr>
        <w:tabs>
          <w:tab w:val="num" w:pos="2508"/>
        </w:tabs>
        <w:ind w:left="2508" w:hanging="360"/>
      </w:pPr>
      <w:rPr>
        <w:rFonts w:ascii="Wingdings" w:hAnsi="Wingdings" w:hint="default"/>
      </w:rPr>
    </w:lvl>
    <w:lvl w:ilvl="3" w:tplc="040C0001" w:tentative="1">
      <w:start w:val="1"/>
      <w:numFmt w:val="bullet"/>
      <w:lvlText w:val=""/>
      <w:lvlJc w:val="left"/>
      <w:pPr>
        <w:tabs>
          <w:tab w:val="num" w:pos="3228"/>
        </w:tabs>
        <w:ind w:left="3228" w:hanging="360"/>
      </w:pPr>
      <w:rPr>
        <w:rFonts w:ascii="Symbol" w:hAnsi="Symbol" w:hint="default"/>
      </w:rPr>
    </w:lvl>
    <w:lvl w:ilvl="4" w:tplc="040C0003" w:tentative="1">
      <w:start w:val="1"/>
      <w:numFmt w:val="bullet"/>
      <w:lvlText w:val="o"/>
      <w:lvlJc w:val="left"/>
      <w:pPr>
        <w:tabs>
          <w:tab w:val="num" w:pos="3948"/>
        </w:tabs>
        <w:ind w:left="3948" w:hanging="360"/>
      </w:pPr>
      <w:rPr>
        <w:rFonts w:ascii="Courier New" w:hAnsi="Courier New" w:hint="default"/>
      </w:rPr>
    </w:lvl>
    <w:lvl w:ilvl="5" w:tplc="040C0005" w:tentative="1">
      <w:start w:val="1"/>
      <w:numFmt w:val="bullet"/>
      <w:lvlText w:val=""/>
      <w:lvlJc w:val="left"/>
      <w:pPr>
        <w:tabs>
          <w:tab w:val="num" w:pos="4668"/>
        </w:tabs>
        <w:ind w:left="4668" w:hanging="360"/>
      </w:pPr>
      <w:rPr>
        <w:rFonts w:ascii="Wingdings" w:hAnsi="Wingdings" w:hint="default"/>
      </w:rPr>
    </w:lvl>
    <w:lvl w:ilvl="6" w:tplc="040C0001" w:tentative="1">
      <w:start w:val="1"/>
      <w:numFmt w:val="bullet"/>
      <w:lvlText w:val=""/>
      <w:lvlJc w:val="left"/>
      <w:pPr>
        <w:tabs>
          <w:tab w:val="num" w:pos="5388"/>
        </w:tabs>
        <w:ind w:left="5388" w:hanging="360"/>
      </w:pPr>
      <w:rPr>
        <w:rFonts w:ascii="Symbol" w:hAnsi="Symbol" w:hint="default"/>
      </w:rPr>
    </w:lvl>
    <w:lvl w:ilvl="7" w:tplc="040C0003" w:tentative="1">
      <w:start w:val="1"/>
      <w:numFmt w:val="bullet"/>
      <w:lvlText w:val="o"/>
      <w:lvlJc w:val="left"/>
      <w:pPr>
        <w:tabs>
          <w:tab w:val="num" w:pos="6108"/>
        </w:tabs>
        <w:ind w:left="6108" w:hanging="360"/>
      </w:pPr>
      <w:rPr>
        <w:rFonts w:ascii="Courier New" w:hAnsi="Courier New" w:hint="default"/>
      </w:rPr>
    </w:lvl>
    <w:lvl w:ilvl="8" w:tplc="040C0005" w:tentative="1">
      <w:start w:val="1"/>
      <w:numFmt w:val="bullet"/>
      <w:lvlText w:val=""/>
      <w:lvlJc w:val="left"/>
      <w:pPr>
        <w:tabs>
          <w:tab w:val="num" w:pos="6828"/>
        </w:tabs>
        <w:ind w:left="6828" w:hanging="360"/>
      </w:pPr>
      <w:rPr>
        <w:rFonts w:ascii="Wingdings" w:hAnsi="Wingdings" w:hint="default"/>
      </w:rPr>
    </w:lvl>
  </w:abstractNum>
  <w:abstractNum w:abstractNumId="28">
    <w:nsid w:val="491B4F2B"/>
    <w:multiLevelType w:val="multilevel"/>
    <w:tmpl w:val="B542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B3E45C4"/>
    <w:multiLevelType w:val="hybridMultilevel"/>
    <w:tmpl w:val="89DAE85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0">
    <w:nsid w:val="4C2C793E"/>
    <w:multiLevelType w:val="hybridMultilevel"/>
    <w:tmpl w:val="6CA8DD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F123CAA"/>
    <w:multiLevelType w:val="hybridMultilevel"/>
    <w:tmpl w:val="16306F64"/>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2">
    <w:nsid w:val="51A8544B"/>
    <w:multiLevelType w:val="hybridMultilevel"/>
    <w:tmpl w:val="10CCCC12"/>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
    <w:nsid w:val="54E22586"/>
    <w:multiLevelType w:val="hybridMultilevel"/>
    <w:tmpl w:val="4802D6E4"/>
    <w:lvl w:ilvl="0" w:tplc="040C0003">
      <w:start w:val="1"/>
      <w:numFmt w:val="bullet"/>
      <w:lvlText w:val="o"/>
      <w:lvlJc w:val="left"/>
      <w:pPr>
        <w:tabs>
          <w:tab w:val="num" w:pos="720"/>
        </w:tabs>
        <w:ind w:left="720" w:hanging="360"/>
      </w:pPr>
      <w:rPr>
        <w:rFonts w:ascii="Courier New" w:hAnsi="Courier New" w:cs="Courier New" w:hint="default"/>
      </w:rPr>
    </w:lvl>
    <w:lvl w:ilvl="1" w:tplc="CA6C44EC">
      <w:start w:val="1"/>
      <w:numFmt w:val="bullet"/>
      <w:lvlText w:val="-"/>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4">
    <w:nsid w:val="5543301C"/>
    <w:multiLevelType w:val="hybridMultilevel"/>
    <w:tmpl w:val="D346C2D4"/>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5">
    <w:nsid w:val="5BB0310D"/>
    <w:multiLevelType w:val="hybridMultilevel"/>
    <w:tmpl w:val="F6420462"/>
    <w:lvl w:ilvl="0" w:tplc="43ACA2E4">
      <w:start w:val="1"/>
      <w:numFmt w:val="bullet"/>
      <w:lvlText w:val=""/>
      <w:lvlJc w:val="center"/>
      <w:pPr>
        <w:ind w:left="720" w:hanging="360"/>
      </w:pPr>
      <w:rPr>
        <w:rFonts w:ascii="Symbol" w:hAnsi="Symbol" w:hint="default"/>
        <w:color w:val="auto"/>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6">
    <w:nsid w:val="5EC32ED0"/>
    <w:multiLevelType w:val="hybridMultilevel"/>
    <w:tmpl w:val="43C8C14C"/>
    <w:lvl w:ilvl="0" w:tplc="CA6C44EC">
      <w:start w:val="1"/>
      <w:numFmt w:val="bullet"/>
      <w:lvlText w:val="-"/>
      <w:lvlJc w:val="left"/>
      <w:pPr>
        <w:tabs>
          <w:tab w:val="num" w:pos="360"/>
        </w:tabs>
        <w:ind w:left="360" w:hanging="360"/>
      </w:pPr>
      <w:rPr>
        <w:rFonts w:ascii="Courier New" w:hAnsi="Courier New"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37">
    <w:nsid w:val="5F045C19"/>
    <w:multiLevelType w:val="hybridMultilevel"/>
    <w:tmpl w:val="C710405E"/>
    <w:lvl w:ilvl="0" w:tplc="040C0003">
      <w:start w:val="1"/>
      <w:numFmt w:val="bullet"/>
      <w:lvlText w:val="o"/>
      <w:lvlJc w:val="left"/>
      <w:pPr>
        <w:tabs>
          <w:tab w:val="num" w:pos="720"/>
        </w:tabs>
        <w:ind w:left="720" w:hanging="360"/>
      </w:pPr>
      <w:rPr>
        <w:rFonts w:ascii="Courier New" w:hAnsi="Courier New" w:cs="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8">
    <w:nsid w:val="5FB61DCC"/>
    <w:multiLevelType w:val="hybridMultilevel"/>
    <w:tmpl w:val="AE100D5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nsid w:val="62605545"/>
    <w:multiLevelType w:val="hybridMultilevel"/>
    <w:tmpl w:val="EC10AF1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0">
    <w:nsid w:val="6337797D"/>
    <w:multiLevelType w:val="hybridMultilevel"/>
    <w:tmpl w:val="157EC48E"/>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1">
    <w:nsid w:val="63381A05"/>
    <w:multiLevelType w:val="hybridMultilevel"/>
    <w:tmpl w:val="C8B2D5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4A01C08"/>
    <w:multiLevelType w:val="hybridMultilevel"/>
    <w:tmpl w:val="2A8C9B9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3">
    <w:nsid w:val="65890B31"/>
    <w:multiLevelType w:val="multilevel"/>
    <w:tmpl w:val="174C3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6231626"/>
    <w:multiLevelType w:val="hybridMultilevel"/>
    <w:tmpl w:val="BDD069F8"/>
    <w:lvl w:ilvl="0" w:tplc="040C000F">
      <w:start w:val="1"/>
      <w:numFmt w:val="decimal"/>
      <w:lvlText w:val="%1."/>
      <w:lvlJc w:val="left"/>
      <w:pPr>
        <w:tabs>
          <w:tab w:val="num" w:pos="1080"/>
        </w:tabs>
        <w:ind w:left="1080" w:hanging="360"/>
      </w:pPr>
    </w:lvl>
    <w:lvl w:ilvl="1" w:tplc="040C0019" w:tentative="1">
      <w:start w:val="1"/>
      <w:numFmt w:val="lowerLetter"/>
      <w:lvlText w:val="%2."/>
      <w:lvlJc w:val="left"/>
      <w:pPr>
        <w:tabs>
          <w:tab w:val="num" w:pos="1800"/>
        </w:tabs>
        <w:ind w:left="1800" w:hanging="360"/>
      </w:pPr>
    </w:lvl>
    <w:lvl w:ilvl="2" w:tplc="040C001B" w:tentative="1">
      <w:start w:val="1"/>
      <w:numFmt w:val="lowerRoman"/>
      <w:lvlText w:val="%3."/>
      <w:lvlJc w:val="right"/>
      <w:pPr>
        <w:tabs>
          <w:tab w:val="num" w:pos="2520"/>
        </w:tabs>
        <w:ind w:left="2520" w:hanging="180"/>
      </w:pPr>
    </w:lvl>
    <w:lvl w:ilvl="3" w:tplc="040C000F" w:tentative="1">
      <w:start w:val="1"/>
      <w:numFmt w:val="decimal"/>
      <w:lvlText w:val="%4."/>
      <w:lvlJc w:val="left"/>
      <w:pPr>
        <w:tabs>
          <w:tab w:val="num" w:pos="3240"/>
        </w:tabs>
        <w:ind w:left="3240" w:hanging="360"/>
      </w:pPr>
    </w:lvl>
    <w:lvl w:ilvl="4" w:tplc="040C0019" w:tentative="1">
      <w:start w:val="1"/>
      <w:numFmt w:val="lowerLetter"/>
      <w:lvlText w:val="%5."/>
      <w:lvlJc w:val="left"/>
      <w:pPr>
        <w:tabs>
          <w:tab w:val="num" w:pos="3960"/>
        </w:tabs>
        <w:ind w:left="3960" w:hanging="360"/>
      </w:pPr>
    </w:lvl>
    <w:lvl w:ilvl="5" w:tplc="040C001B" w:tentative="1">
      <w:start w:val="1"/>
      <w:numFmt w:val="lowerRoman"/>
      <w:lvlText w:val="%6."/>
      <w:lvlJc w:val="right"/>
      <w:pPr>
        <w:tabs>
          <w:tab w:val="num" w:pos="4680"/>
        </w:tabs>
        <w:ind w:left="4680" w:hanging="180"/>
      </w:pPr>
    </w:lvl>
    <w:lvl w:ilvl="6" w:tplc="040C000F" w:tentative="1">
      <w:start w:val="1"/>
      <w:numFmt w:val="decimal"/>
      <w:lvlText w:val="%7."/>
      <w:lvlJc w:val="left"/>
      <w:pPr>
        <w:tabs>
          <w:tab w:val="num" w:pos="5400"/>
        </w:tabs>
        <w:ind w:left="5400" w:hanging="360"/>
      </w:pPr>
    </w:lvl>
    <w:lvl w:ilvl="7" w:tplc="040C0019" w:tentative="1">
      <w:start w:val="1"/>
      <w:numFmt w:val="lowerLetter"/>
      <w:lvlText w:val="%8."/>
      <w:lvlJc w:val="left"/>
      <w:pPr>
        <w:tabs>
          <w:tab w:val="num" w:pos="6120"/>
        </w:tabs>
        <w:ind w:left="6120" w:hanging="360"/>
      </w:pPr>
    </w:lvl>
    <w:lvl w:ilvl="8" w:tplc="040C001B" w:tentative="1">
      <w:start w:val="1"/>
      <w:numFmt w:val="lowerRoman"/>
      <w:lvlText w:val="%9."/>
      <w:lvlJc w:val="right"/>
      <w:pPr>
        <w:tabs>
          <w:tab w:val="num" w:pos="6840"/>
        </w:tabs>
        <w:ind w:left="6840" w:hanging="180"/>
      </w:pPr>
    </w:lvl>
  </w:abstractNum>
  <w:abstractNum w:abstractNumId="45">
    <w:nsid w:val="6A7137D3"/>
    <w:multiLevelType w:val="multilevel"/>
    <w:tmpl w:val="AAEE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ECC607B"/>
    <w:multiLevelType w:val="hybridMultilevel"/>
    <w:tmpl w:val="66DA16F6"/>
    <w:lvl w:ilvl="0" w:tplc="6202655A">
      <w:start w:val="1"/>
      <w:numFmt w:val="bullet"/>
      <w:pStyle w:val="Tiret"/>
      <w:lvlText w:val=""/>
      <w:lvlJc w:val="left"/>
      <w:pPr>
        <w:tabs>
          <w:tab w:val="num" w:pos="360"/>
        </w:tabs>
        <w:ind w:left="36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040C0005">
      <w:start w:val="1"/>
      <w:numFmt w:val="bullet"/>
      <w:lvlText w:val=""/>
      <w:lvlJc w:val="left"/>
      <w:pPr>
        <w:tabs>
          <w:tab w:val="num" w:pos="1800"/>
        </w:tabs>
        <w:ind w:left="1800" w:hanging="360"/>
      </w:pPr>
      <w:rPr>
        <w:rFonts w:ascii="Wingdings" w:hAnsi="Wingdings" w:hint="default"/>
      </w:rPr>
    </w:lvl>
    <w:lvl w:ilvl="3" w:tplc="F980283A">
      <w:numFmt w:val="bullet"/>
      <w:lvlText w:val=""/>
      <w:lvlJc w:val="left"/>
      <w:pPr>
        <w:tabs>
          <w:tab w:val="num" w:pos="2520"/>
        </w:tabs>
        <w:ind w:left="2520" w:hanging="360"/>
      </w:pPr>
      <w:rPr>
        <w:rFonts w:ascii="Wingdings" w:eastAsia="Times New Roman" w:hAnsi="Wingdings" w:cs="Times New Roman"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47">
    <w:nsid w:val="738C0495"/>
    <w:multiLevelType w:val="hybridMultilevel"/>
    <w:tmpl w:val="0CC066E2"/>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48">
    <w:nsid w:val="73E437DC"/>
    <w:multiLevelType w:val="hybridMultilevel"/>
    <w:tmpl w:val="2ABCB38C"/>
    <w:lvl w:ilvl="0" w:tplc="040C0005">
      <w:start w:val="1"/>
      <w:numFmt w:val="bullet"/>
      <w:lvlText w:val=""/>
      <w:lvlJc w:val="left"/>
      <w:pPr>
        <w:tabs>
          <w:tab w:val="num" w:pos="360"/>
        </w:tabs>
        <w:ind w:left="360" w:hanging="360"/>
      </w:pPr>
      <w:rPr>
        <w:rFonts w:ascii="Wingdings" w:hAnsi="Wingdings"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49">
    <w:nsid w:val="75452FA3"/>
    <w:multiLevelType w:val="hybridMultilevel"/>
    <w:tmpl w:val="68086CCC"/>
    <w:lvl w:ilvl="0" w:tplc="CA6C44EC">
      <w:start w:val="1"/>
      <w:numFmt w:val="bullet"/>
      <w:lvlText w:val="-"/>
      <w:lvlJc w:val="left"/>
      <w:pPr>
        <w:tabs>
          <w:tab w:val="num" w:pos="360"/>
        </w:tabs>
        <w:ind w:left="360" w:hanging="360"/>
      </w:pPr>
      <w:rPr>
        <w:rFonts w:ascii="Courier New" w:hAnsi="Courier New"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50">
    <w:nsid w:val="7E1D6A56"/>
    <w:multiLevelType w:val="hybridMultilevel"/>
    <w:tmpl w:val="4D80B0F6"/>
    <w:lvl w:ilvl="0" w:tplc="CA6C44EC">
      <w:start w:val="1"/>
      <w:numFmt w:val="bullet"/>
      <w:lvlText w:val="-"/>
      <w:lvlJc w:val="left"/>
      <w:pPr>
        <w:tabs>
          <w:tab w:val="num" w:pos="2136"/>
        </w:tabs>
        <w:ind w:left="2136" w:hanging="360"/>
      </w:pPr>
      <w:rPr>
        <w:rFonts w:ascii="Courier New" w:hAnsi="Courier New" w:hint="default"/>
      </w:rPr>
    </w:lvl>
    <w:lvl w:ilvl="1" w:tplc="040C0003" w:tentative="1">
      <w:start w:val="1"/>
      <w:numFmt w:val="bullet"/>
      <w:lvlText w:val="o"/>
      <w:lvlJc w:val="left"/>
      <w:pPr>
        <w:tabs>
          <w:tab w:val="num" w:pos="2856"/>
        </w:tabs>
        <w:ind w:left="2856" w:hanging="360"/>
      </w:pPr>
      <w:rPr>
        <w:rFonts w:ascii="Courier New" w:hAnsi="Courier New" w:hint="default"/>
      </w:rPr>
    </w:lvl>
    <w:lvl w:ilvl="2" w:tplc="040C0005" w:tentative="1">
      <w:start w:val="1"/>
      <w:numFmt w:val="bullet"/>
      <w:lvlText w:val=""/>
      <w:lvlJc w:val="left"/>
      <w:pPr>
        <w:tabs>
          <w:tab w:val="num" w:pos="3576"/>
        </w:tabs>
        <w:ind w:left="3576" w:hanging="360"/>
      </w:pPr>
      <w:rPr>
        <w:rFonts w:ascii="Wingdings" w:hAnsi="Wingdings" w:hint="default"/>
      </w:rPr>
    </w:lvl>
    <w:lvl w:ilvl="3" w:tplc="040C0001" w:tentative="1">
      <w:start w:val="1"/>
      <w:numFmt w:val="bullet"/>
      <w:lvlText w:val=""/>
      <w:lvlJc w:val="left"/>
      <w:pPr>
        <w:tabs>
          <w:tab w:val="num" w:pos="4296"/>
        </w:tabs>
        <w:ind w:left="4296" w:hanging="360"/>
      </w:pPr>
      <w:rPr>
        <w:rFonts w:ascii="Symbol" w:hAnsi="Symbol" w:hint="default"/>
      </w:rPr>
    </w:lvl>
    <w:lvl w:ilvl="4" w:tplc="040C0003" w:tentative="1">
      <w:start w:val="1"/>
      <w:numFmt w:val="bullet"/>
      <w:lvlText w:val="o"/>
      <w:lvlJc w:val="left"/>
      <w:pPr>
        <w:tabs>
          <w:tab w:val="num" w:pos="5016"/>
        </w:tabs>
        <w:ind w:left="5016" w:hanging="360"/>
      </w:pPr>
      <w:rPr>
        <w:rFonts w:ascii="Courier New" w:hAnsi="Courier New" w:hint="default"/>
      </w:rPr>
    </w:lvl>
    <w:lvl w:ilvl="5" w:tplc="040C0005" w:tentative="1">
      <w:start w:val="1"/>
      <w:numFmt w:val="bullet"/>
      <w:lvlText w:val=""/>
      <w:lvlJc w:val="left"/>
      <w:pPr>
        <w:tabs>
          <w:tab w:val="num" w:pos="5736"/>
        </w:tabs>
        <w:ind w:left="5736" w:hanging="360"/>
      </w:pPr>
      <w:rPr>
        <w:rFonts w:ascii="Wingdings" w:hAnsi="Wingdings" w:hint="default"/>
      </w:rPr>
    </w:lvl>
    <w:lvl w:ilvl="6" w:tplc="040C0001" w:tentative="1">
      <w:start w:val="1"/>
      <w:numFmt w:val="bullet"/>
      <w:lvlText w:val=""/>
      <w:lvlJc w:val="left"/>
      <w:pPr>
        <w:tabs>
          <w:tab w:val="num" w:pos="6456"/>
        </w:tabs>
        <w:ind w:left="6456" w:hanging="360"/>
      </w:pPr>
      <w:rPr>
        <w:rFonts w:ascii="Symbol" w:hAnsi="Symbol" w:hint="default"/>
      </w:rPr>
    </w:lvl>
    <w:lvl w:ilvl="7" w:tplc="040C0003" w:tentative="1">
      <w:start w:val="1"/>
      <w:numFmt w:val="bullet"/>
      <w:lvlText w:val="o"/>
      <w:lvlJc w:val="left"/>
      <w:pPr>
        <w:tabs>
          <w:tab w:val="num" w:pos="7176"/>
        </w:tabs>
        <w:ind w:left="7176" w:hanging="360"/>
      </w:pPr>
      <w:rPr>
        <w:rFonts w:ascii="Courier New" w:hAnsi="Courier New" w:hint="default"/>
      </w:rPr>
    </w:lvl>
    <w:lvl w:ilvl="8" w:tplc="040C0005" w:tentative="1">
      <w:start w:val="1"/>
      <w:numFmt w:val="bullet"/>
      <w:lvlText w:val=""/>
      <w:lvlJc w:val="left"/>
      <w:pPr>
        <w:tabs>
          <w:tab w:val="num" w:pos="7896"/>
        </w:tabs>
        <w:ind w:left="7896" w:hanging="360"/>
      </w:pPr>
      <w:rPr>
        <w:rFonts w:ascii="Wingdings" w:hAnsi="Wingdings" w:hint="default"/>
      </w:rPr>
    </w:lvl>
  </w:abstractNum>
  <w:num w:numId="1">
    <w:abstractNumId w:val="46"/>
  </w:num>
  <w:num w:numId="2">
    <w:abstractNumId w:val="35"/>
  </w:num>
  <w:num w:numId="3">
    <w:abstractNumId w:val="34"/>
  </w:num>
  <w:num w:numId="4">
    <w:abstractNumId w:val="22"/>
  </w:num>
  <w:num w:numId="5">
    <w:abstractNumId w:val="42"/>
  </w:num>
  <w:num w:numId="6">
    <w:abstractNumId w:val="40"/>
  </w:num>
  <w:num w:numId="7">
    <w:abstractNumId w:val="14"/>
  </w:num>
  <w:num w:numId="8">
    <w:abstractNumId w:val="32"/>
  </w:num>
  <w:num w:numId="9">
    <w:abstractNumId w:val="2"/>
  </w:num>
  <w:num w:numId="10">
    <w:abstractNumId w:val="10"/>
  </w:num>
  <w:num w:numId="11">
    <w:abstractNumId w:val="3"/>
  </w:num>
  <w:num w:numId="12">
    <w:abstractNumId w:val="37"/>
  </w:num>
  <w:num w:numId="13">
    <w:abstractNumId w:val="33"/>
  </w:num>
  <w:num w:numId="14">
    <w:abstractNumId w:val="1"/>
  </w:num>
  <w:num w:numId="15">
    <w:abstractNumId w:val="25"/>
  </w:num>
  <w:num w:numId="16">
    <w:abstractNumId w:val="26"/>
  </w:num>
  <w:num w:numId="17">
    <w:abstractNumId w:val="4"/>
  </w:num>
  <w:num w:numId="18">
    <w:abstractNumId w:val="44"/>
  </w:num>
  <w:num w:numId="19">
    <w:abstractNumId w:val="18"/>
  </w:num>
  <w:num w:numId="20">
    <w:abstractNumId w:val="23"/>
  </w:num>
  <w:num w:numId="21">
    <w:abstractNumId w:val="11"/>
  </w:num>
  <w:num w:numId="22">
    <w:abstractNumId w:val="5"/>
  </w:num>
  <w:num w:numId="23">
    <w:abstractNumId w:val="39"/>
  </w:num>
  <w:num w:numId="24">
    <w:abstractNumId w:val="31"/>
  </w:num>
  <w:num w:numId="25">
    <w:abstractNumId w:val="50"/>
  </w:num>
  <w:num w:numId="26">
    <w:abstractNumId w:val="36"/>
  </w:num>
  <w:num w:numId="27">
    <w:abstractNumId w:val="45"/>
  </w:num>
  <w:num w:numId="28">
    <w:abstractNumId w:val="28"/>
  </w:num>
  <w:num w:numId="29">
    <w:abstractNumId w:val="17"/>
  </w:num>
  <w:num w:numId="30">
    <w:abstractNumId w:val="38"/>
  </w:num>
  <w:num w:numId="31">
    <w:abstractNumId w:val="49"/>
  </w:num>
  <w:num w:numId="32">
    <w:abstractNumId w:val="8"/>
  </w:num>
  <w:num w:numId="33">
    <w:abstractNumId w:val="29"/>
  </w:num>
  <w:num w:numId="34">
    <w:abstractNumId w:val="9"/>
  </w:num>
  <w:num w:numId="35">
    <w:abstractNumId w:val="12"/>
  </w:num>
  <w:num w:numId="36">
    <w:abstractNumId w:val="0"/>
  </w:num>
  <w:num w:numId="37">
    <w:abstractNumId w:val="6"/>
  </w:num>
  <w:num w:numId="38">
    <w:abstractNumId w:val="21"/>
  </w:num>
  <w:num w:numId="39">
    <w:abstractNumId w:val="13"/>
  </w:num>
  <w:num w:numId="40">
    <w:abstractNumId w:val="47"/>
  </w:num>
  <w:num w:numId="41">
    <w:abstractNumId w:val="15"/>
  </w:num>
  <w:num w:numId="42">
    <w:abstractNumId w:val="20"/>
  </w:num>
  <w:num w:numId="43">
    <w:abstractNumId w:val="43"/>
  </w:num>
  <w:num w:numId="44">
    <w:abstractNumId w:val="24"/>
  </w:num>
  <w:num w:numId="45">
    <w:abstractNumId w:val="16"/>
  </w:num>
  <w:num w:numId="46">
    <w:abstractNumId w:val="7"/>
  </w:num>
  <w:num w:numId="47">
    <w:abstractNumId w:val="19"/>
  </w:num>
  <w:num w:numId="48">
    <w:abstractNumId w:val="48"/>
  </w:num>
  <w:num w:numId="49">
    <w:abstractNumId w:val="27"/>
  </w:num>
  <w:num w:numId="50">
    <w:abstractNumId w:val="41"/>
  </w:num>
  <w:num w:numId="51">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7AB"/>
    <w:rsid w:val="00000056"/>
    <w:rsid w:val="000000C9"/>
    <w:rsid w:val="000004C8"/>
    <w:rsid w:val="000009E4"/>
    <w:rsid w:val="000011D8"/>
    <w:rsid w:val="00003F50"/>
    <w:rsid w:val="00004893"/>
    <w:rsid w:val="00005D2E"/>
    <w:rsid w:val="00005E59"/>
    <w:rsid w:val="00011E06"/>
    <w:rsid w:val="00012D72"/>
    <w:rsid w:val="00014549"/>
    <w:rsid w:val="00014753"/>
    <w:rsid w:val="0001564D"/>
    <w:rsid w:val="0002306C"/>
    <w:rsid w:val="00023A58"/>
    <w:rsid w:val="00025688"/>
    <w:rsid w:val="00025D1D"/>
    <w:rsid w:val="00027632"/>
    <w:rsid w:val="0003122C"/>
    <w:rsid w:val="00031A47"/>
    <w:rsid w:val="000330C8"/>
    <w:rsid w:val="000342BA"/>
    <w:rsid w:val="00035A6B"/>
    <w:rsid w:val="00037826"/>
    <w:rsid w:val="00040803"/>
    <w:rsid w:val="00040A7E"/>
    <w:rsid w:val="00040DCF"/>
    <w:rsid w:val="00041635"/>
    <w:rsid w:val="00042C2B"/>
    <w:rsid w:val="00045058"/>
    <w:rsid w:val="00046798"/>
    <w:rsid w:val="0004768A"/>
    <w:rsid w:val="000503E0"/>
    <w:rsid w:val="00054011"/>
    <w:rsid w:val="00054AAF"/>
    <w:rsid w:val="000570DE"/>
    <w:rsid w:val="00061102"/>
    <w:rsid w:val="000613D8"/>
    <w:rsid w:val="00061752"/>
    <w:rsid w:val="000669F9"/>
    <w:rsid w:val="00070DCA"/>
    <w:rsid w:val="0007173A"/>
    <w:rsid w:val="00072A17"/>
    <w:rsid w:val="00072A28"/>
    <w:rsid w:val="00074B47"/>
    <w:rsid w:val="00077D09"/>
    <w:rsid w:val="000807DC"/>
    <w:rsid w:val="00080A85"/>
    <w:rsid w:val="00080BA6"/>
    <w:rsid w:val="0008238D"/>
    <w:rsid w:val="00085ED3"/>
    <w:rsid w:val="000865A8"/>
    <w:rsid w:val="00086805"/>
    <w:rsid w:val="0009021D"/>
    <w:rsid w:val="00091B8E"/>
    <w:rsid w:val="00091CB8"/>
    <w:rsid w:val="00092313"/>
    <w:rsid w:val="0009373D"/>
    <w:rsid w:val="00094780"/>
    <w:rsid w:val="00095E18"/>
    <w:rsid w:val="00096A11"/>
    <w:rsid w:val="00096B90"/>
    <w:rsid w:val="0009723B"/>
    <w:rsid w:val="000A3CC1"/>
    <w:rsid w:val="000A4C34"/>
    <w:rsid w:val="000A584B"/>
    <w:rsid w:val="000A5AE8"/>
    <w:rsid w:val="000A6A8E"/>
    <w:rsid w:val="000A6C8F"/>
    <w:rsid w:val="000B0629"/>
    <w:rsid w:val="000B0F08"/>
    <w:rsid w:val="000B1079"/>
    <w:rsid w:val="000B1DA7"/>
    <w:rsid w:val="000B2549"/>
    <w:rsid w:val="000B31C4"/>
    <w:rsid w:val="000B3934"/>
    <w:rsid w:val="000B5196"/>
    <w:rsid w:val="000B5F3A"/>
    <w:rsid w:val="000B688F"/>
    <w:rsid w:val="000C1145"/>
    <w:rsid w:val="000C2276"/>
    <w:rsid w:val="000C22C2"/>
    <w:rsid w:val="000C2AE9"/>
    <w:rsid w:val="000C4611"/>
    <w:rsid w:val="000C46DA"/>
    <w:rsid w:val="000C6DB5"/>
    <w:rsid w:val="000C6ECD"/>
    <w:rsid w:val="000D0583"/>
    <w:rsid w:val="000D0DC5"/>
    <w:rsid w:val="000D371E"/>
    <w:rsid w:val="000D5A49"/>
    <w:rsid w:val="000D7996"/>
    <w:rsid w:val="000E0558"/>
    <w:rsid w:val="000E1BB3"/>
    <w:rsid w:val="000E21A5"/>
    <w:rsid w:val="000E2346"/>
    <w:rsid w:val="000E3435"/>
    <w:rsid w:val="000E7FD9"/>
    <w:rsid w:val="000F0436"/>
    <w:rsid w:val="000F2F2D"/>
    <w:rsid w:val="000F631F"/>
    <w:rsid w:val="000F6D42"/>
    <w:rsid w:val="000F794E"/>
    <w:rsid w:val="0010021C"/>
    <w:rsid w:val="00100852"/>
    <w:rsid w:val="001101E9"/>
    <w:rsid w:val="00111AED"/>
    <w:rsid w:val="00114668"/>
    <w:rsid w:val="00115BD6"/>
    <w:rsid w:val="00115D88"/>
    <w:rsid w:val="0011604A"/>
    <w:rsid w:val="00116242"/>
    <w:rsid w:val="00117728"/>
    <w:rsid w:val="00121083"/>
    <w:rsid w:val="00123844"/>
    <w:rsid w:val="00125694"/>
    <w:rsid w:val="00126940"/>
    <w:rsid w:val="001307AC"/>
    <w:rsid w:val="00130C08"/>
    <w:rsid w:val="00131188"/>
    <w:rsid w:val="001314A2"/>
    <w:rsid w:val="0013216E"/>
    <w:rsid w:val="00132EE1"/>
    <w:rsid w:val="00132F8E"/>
    <w:rsid w:val="00134386"/>
    <w:rsid w:val="00134653"/>
    <w:rsid w:val="00135596"/>
    <w:rsid w:val="00136344"/>
    <w:rsid w:val="00140337"/>
    <w:rsid w:val="001420B2"/>
    <w:rsid w:val="00142D15"/>
    <w:rsid w:val="0014366B"/>
    <w:rsid w:val="00144403"/>
    <w:rsid w:val="00145F69"/>
    <w:rsid w:val="0014634F"/>
    <w:rsid w:val="00146E3B"/>
    <w:rsid w:val="001471B2"/>
    <w:rsid w:val="001520D3"/>
    <w:rsid w:val="00152B21"/>
    <w:rsid w:val="001636EC"/>
    <w:rsid w:val="00165ACA"/>
    <w:rsid w:val="001660FD"/>
    <w:rsid w:val="001711F4"/>
    <w:rsid w:val="00171CDE"/>
    <w:rsid w:val="00175351"/>
    <w:rsid w:val="00176D35"/>
    <w:rsid w:val="00177ADE"/>
    <w:rsid w:val="00182FD8"/>
    <w:rsid w:val="00185755"/>
    <w:rsid w:val="00186AA1"/>
    <w:rsid w:val="00186F5B"/>
    <w:rsid w:val="0019037B"/>
    <w:rsid w:val="0019222F"/>
    <w:rsid w:val="00192729"/>
    <w:rsid w:val="00192A52"/>
    <w:rsid w:val="00192D0F"/>
    <w:rsid w:val="001930FB"/>
    <w:rsid w:val="00193858"/>
    <w:rsid w:val="00194D25"/>
    <w:rsid w:val="001975C6"/>
    <w:rsid w:val="001A19DB"/>
    <w:rsid w:val="001A2272"/>
    <w:rsid w:val="001A27A4"/>
    <w:rsid w:val="001A3EE0"/>
    <w:rsid w:val="001A402E"/>
    <w:rsid w:val="001A5FF0"/>
    <w:rsid w:val="001A6C00"/>
    <w:rsid w:val="001A7245"/>
    <w:rsid w:val="001A7950"/>
    <w:rsid w:val="001B1236"/>
    <w:rsid w:val="001B1D4F"/>
    <w:rsid w:val="001B2114"/>
    <w:rsid w:val="001B25D8"/>
    <w:rsid w:val="001B419A"/>
    <w:rsid w:val="001B5EFC"/>
    <w:rsid w:val="001B7106"/>
    <w:rsid w:val="001C1DDD"/>
    <w:rsid w:val="001C2836"/>
    <w:rsid w:val="001C56EC"/>
    <w:rsid w:val="001C6667"/>
    <w:rsid w:val="001C67A9"/>
    <w:rsid w:val="001D0E21"/>
    <w:rsid w:val="001D1D21"/>
    <w:rsid w:val="001D1E35"/>
    <w:rsid w:val="001D2837"/>
    <w:rsid w:val="001D2EC2"/>
    <w:rsid w:val="001D5217"/>
    <w:rsid w:val="001D5A39"/>
    <w:rsid w:val="001D5D33"/>
    <w:rsid w:val="001D6815"/>
    <w:rsid w:val="001E0C6F"/>
    <w:rsid w:val="001E65F7"/>
    <w:rsid w:val="001F0E75"/>
    <w:rsid w:val="001F26AF"/>
    <w:rsid w:val="001F36AA"/>
    <w:rsid w:val="001F3B16"/>
    <w:rsid w:val="001F7040"/>
    <w:rsid w:val="00201879"/>
    <w:rsid w:val="0020332F"/>
    <w:rsid w:val="0020456D"/>
    <w:rsid w:val="00206338"/>
    <w:rsid w:val="0020634B"/>
    <w:rsid w:val="00211CB9"/>
    <w:rsid w:val="0021233F"/>
    <w:rsid w:val="00212DC8"/>
    <w:rsid w:val="00214DBE"/>
    <w:rsid w:val="0021554A"/>
    <w:rsid w:val="00215630"/>
    <w:rsid w:val="002157AF"/>
    <w:rsid w:val="00222A16"/>
    <w:rsid w:val="002244D6"/>
    <w:rsid w:val="00225593"/>
    <w:rsid w:val="002300A4"/>
    <w:rsid w:val="002313DA"/>
    <w:rsid w:val="00231FAF"/>
    <w:rsid w:val="00234D3E"/>
    <w:rsid w:val="00235EC8"/>
    <w:rsid w:val="00240116"/>
    <w:rsid w:val="002415D1"/>
    <w:rsid w:val="00242354"/>
    <w:rsid w:val="0024422E"/>
    <w:rsid w:val="00246396"/>
    <w:rsid w:val="00246F2E"/>
    <w:rsid w:val="0024790D"/>
    <w:rsid w:val="00250700"/>
    <w:rsid w:val="0025292C"/>
    <w:rsid w:val="00253A06"/>
    <w:rsid w:val="00254B6D"/>
    <w:rsid w:val="00255338"/>
    <w:rsid w:val="00255AD6"/>
    <w:rsid w:val="002573E4"/>
    <w:rsid w:val="00257862"/>
    <w:rsid w:val="002606DB"/>
    <w:rsid w:val="0026203C"/>
    <w:rsid w:val="00264842"/>
    <w:rsid w:val="00267DE4"/>
    <w:rsid w:val="0027021B"/>
    <w:rsid w:val="002706EB"/>
    <w:rsid w:val="0027091C"/>
    <w:rsid w:val="00270A58"/>
    <w:rsid w:val="0027239A"/>
    <w:rsid w:val="00274681"/>
    <w:rsid w:val="00274DC0"/>
    <w:rsid w:val="00274F94"/>
    <w:rsid w:val="002824CA"/>
    <w:rsid w:val="00282E80"/>
    <w:rsid w:val="00287FD1"/>
    <w:rsid w:val="00290B93"/>
    <w:rsid w:val="00290EDB"/>
    <w:rsid w:val="0029430A"/>
    <w:rsid w:val="00294D98"/>
    <w:rsid w:val="00294FED"/>
    <w:rsid w:val="0029685B"/>
    <w:rsid w:val="00297E95"/>
    <w:rsid w:val="002A0529"/>
    <w:rsid w:val="002A0B97"/>
    <w:rsid w:val="002A3409"/>
    <w:rsid w:val="002A383F"/>
    <w:rsid w:val="002A452E"/>
    <w:rsid w:val="002A4DB7"/>
    <w:rsid w:val="002A5763"/>
    <w:rsid w:val="002A6F63"/>
    <w:rsid w:val="002B47A3"/>
    <w:rsid w:val="002B47D8"/>
    <w:rsid w:val="002B48B6"/>
    <w:rsid w:val="002B553E"/>
    <w:rsid w:val="002B65D6"/>
    <w:rsid w:val="002B70BE"/>
    <w:rsid w:val="002B7DF6"/>
    <w:rsid w:val="002C0A34"/>
    <w:rsid w:val="002C1514"/>
    <w:rsid w:val="002C360D"/>
    <w:rsid w:val="002C5649"/>
    <w:rsid w:val="002C5C30"/>
    <w:rsid w:val="002C5DB8"/>
    <w:rsid w:val="002C6073"/>
    <w:rsid w:val="002C6974"/>
    <w:rsid w:val="002C6AA9"/>
    <w:rsid w:val="002C77E9"/>
    <w:rsid w:val="002C7DF8"/>
    <w:rsid w:val="002D020D"/>
    <w:rsid w:val="002D0D20"/>
    <w:rsid w:val="002D34BA"/>
    <w:rsid w:val="002D3A2E"/>
    <w:rsid w:val="002D4445"/>
    <w:rsid w:val="002D4FDF"/>
    <w:rsid w:val="002E0DB1"/>
    <w:rsid w:val="002E21F6"/>
    <w:rsid w:val="002E37BE"/>
    <w:rsid w:val="002E4301"/>
    <w:rsid w:val="002E431B"/>
    <w:rsid w:val="002E464A"/>
    <w:rsid w:val="002E5BBC"/>
    <w:rsid w:val="002E5DBF"/>
    <w:rsid w:val="002E6684"/>
    <w:rsid w:val="002E6E04"/>
    <w:rsid w:val="002F051B"/>
    <w:rsid w:val="002F146C"/>
    <w:rsid w:val="002F16CE"/>
    <w:rsid w:val="002F3F38"/>
    <w:rsid w:val="002F4F50"/>
    <w:rsid w:val="002F6B57"/>
    <w:rsid w:val="002F6E30"/>
    <w:rsid w:val="002F789C"/>
    <w:rsid w:val="00300EE9"/>
    <w:rsid w:val="0030174D"/>
    <w:rsid w:val="00302BEB"/>
    <w:rsid w:val="00303BC3"/>
    <w:rsid w:val="0030495C"/>
    <w:rsid w:val="0030543A"/>
    <w:rsid w:val="00315EA9"/>
    <w:rsid w:val="00321CF0"/>
    <w:rsid w:val="00322345"/>
    <w:rsid w:val="00322CCB"/>
    <w:rsid w:val="003233A0"/>
    <w:rsid w:val="003247AF"/>
    <w:rsid w:val="00325771"/>
    <w:rsid w:val="00326751"/>
    <w:rsid w:val="003278FB"/>
    <w:rsid w:val="00331136"/>
    <w:rsid w:val="00333942"/>
    <w:rsid w:val="003349F9"/>
    <w:rsid w:val="00341483"/>
    <w:rsid w:val="00343703"/>
    <w:rsid w:val="003445A6"/>
    <w:rsid w:val="00347D1C"/>
    <w:rsid w:val="00351416"/>
    <w:rsid w:val="00351658"/>
    <w:rsid w:val="003517AA"/>
    <w:rsid w:val="00352CDA"/>
    <w:rsid w:val="003569C0"/>
    <w:rsid w:val="00356A9B"/>
    <w:rsid w:val="00357815"/>
    <w:rsid w:val="00360424"/>
    <w:rsid w:val="00360E28"/>
    <w:rsid w:val="00362791"/>
    <w:rsid w:val="0036324F"/>
    <w:rsid w:val="0036330A"/>
    <w:rsid w:val="00363FBE"/>
    <w:rsid w:val="00364E09"/>
    <w:rsid w:val="00365352"/>
    <w:rsid w:val="003658D8"/>
    <w:rsid w:val="00365A7B"/>
    <w:rsid w:val="00367968"/>
    <w:rsid w:val="003712D2"/>
    <w:rsid w:val="00372EFB"/>
    <w:rsid w:val="003765F2"/>
    <w:rsid w:val="00380711"/>
    <w:rsid w:val="00385331"/>
    <w:rsid w:val="00385B47"/>
    <w:rsid w:val="00390321"/>
    <w:rsid w:val="00391408"/>
    <w:rsid w:val="0039220B"/>
    <w:rsid w:val="00392958"/>
    <w:rsid w:val="00393432"/>
    <w:rsid w:val="0039396F"/>
    <w:rsid w:val="00394CB5"/>
    <w:rsid w:val="003A00E0"/>
    <w:rsid w:val="003A345B"/>
    <w:rsid w:val="003B2B02"/>
    <w:rsid w:val="003B317E"/>
    <w:rsid w:val="003B3D1F"/>
    <w:rsid w:val="003B4095"/>
    <w:rsid w:val="003C0723"/>
    <w:rsid w:val="003C1EFA"/>
    <w:rsid w:val="003C2C69"/>
    <w:rsid w:val="003C378C"/>
    <w:rsid w:val="003C63D1"/>
    <w:rsid w:val="003C6EBE"/>
    <w:rsid w:val="003C7216"/>
    <w:rsid w:val="003C7498"/>
    <w:rsid w:val="003D2B7B"/>
    <w:rsid w:val="003D4677"/>
    <w:rsid w:val="003D4843"/>
    <w:rsid w:val="003D5290"/>
    <w:rsid w:val="003D5B26"/>
    <w:rsid w:val="003D6615"/>
    <w:rsid w:val="003E01EF"/>
    <w:rsid w:val="003E1462"/>
    <w:rsid w:val="003E2D08"/>
    <w:rsid w:val="003E2E0A"/>
    <w:rsid w:val="003E766D"/>
    <w:rsid w:val="003F01D5"/>
    <w:rsid w:val="003F0F19"/>
    <w:rsid w:val="003F1095"/>
    <w:rsid w:val="003F2873"/>
    <w:rsid w:val="003F5FB1"/>
    <w:rsid w:val="003F6C20"/>
    <w:rsid w:val="003F7137"/>
    <w:rsid w:val="003F7DF8"/>
    <w:rsid w:val="00400177"/>
    <w:rsid w:val="0040144A"/>
    <w:rsid w:val="00401A70"/>
    <w:rsid w:val="00401E4D"/>
    <w:rsid w:val="00401EAD"/>
    <w:rsid w:val="00402110"/>
    <w:rsid w:val="00404AD2"/>
    <w:rsid w:val="00405180"/>
    <w:rsid w:val="0040689D"/>
    <w:rsid w:val="00410325"/>
    <w:rsid w:val="004117A7"/>
    <w:rsid w:val="0041243F"/>
    <w:rsid w:val="00414355"/>
    <w:rsid w:val="004146AA"/>
    <w:rsid w:val="00414CE7"/>
    <w:rsid w:val="00415613"/>
    <w:rsid w:val="00415D1B"/>
    <w:rsid w:val="00415E6F"/>
    <w:rsid w:val="00417BC3"/>
    <w:rsid w:val="00420124"/>
    <w:rsid w:val="00421E5B"/>
    <w:rsid w:val="00422772"/>
    <w:rsid w:val="00427107"/>
    <w:rsid w:val="004279D7"/>
    <w:rsid w:val="00432F66"/>
    <w:rsid w:val="00434AD9"/>
    <w:rsid w:val="004366E3"/>
    <w:rsid w:val="00440649"/>
    <w:rsid w:val="00443668"/>
    <w:rsid w:val="00444D3D"/>
    <w:rsid w:val="0044504A"/>
    <w:rsid w:val="00445BAD"/>
    <w:rsid w:val="004462A7"/>
    <w:rsid w:val="00446438"/>
    <w:rsid w:val="00446BD9"/>
    <w:rsid w:val="00451389"/>
    <w:rsid w:val="00451557"/>
    <w:rsid w:val="00452EA7"/>
    <w:rsid w:val="00453D6D"/>
    <w:rsid w:val="00455294"/>
    <w:rsid w:val="00457320"/>
    <w:rsid w:val="0046423E"/>
    <w:rsid w:val="00464D2D"/>
    <w:rsid w:val="00466D70"/>
    <w:rsid w:val="00470D21"/>
    <w:rsid w:val="00472ABB"/>
    <w:rsid w:val="00473ABF"/>
    <w:rsid w:val="00473C69"/>
    <w:rsid w:val="0047528E"/>
    <w:rsid w:val="0047539D"/>
    <w:rsid w:val="00475A5B"/>
    <w:rsid w:val="00475C55"/>
    <w:rsid w:val="004771F9"/>
    <w:rsid w:val="00477A65"/>
    <w:rsid w:val="0048135E"/>
    <w:rsid w:val="0048452F"/>
    <w:rsid w:val="00484A99"/>
    <w:rsid w:val="0048693D"/>
    <w:rsid w:val="00486F0B"/>
    <w:rsid w:val="00486F49"/>
    <w:rsid w:val="00490AF2"/>
    <w:rsid w:val="004927BC"/>
    <w:rsid w:val="00492F91"/>
    <w:rsid w:val="00493248"/>
    <w:rsid w:val="004932F6"/>
    <w:rsid w:val="004951E3"/>
    <w:rsid w:val="00495F92"/>
    <w:rsid w:val="00496445"/>
    <w:rsid w:val="00496793"/>
    <w:rsid w:val="00496D14"/>
    <w:rsid w:val="00497D38"/>
    <w:rsid w:val="004A0BF6"/>
    <w:rsid w:val="004A13B8"/>
    <w:rsid w:val="004A1C97"/>
    <w:rsid w:val="004A311F"/>
    <w:rsid w:val="004A429A"/>
    <w:rsid w:val="004A6411"/>
    <w:rsid w:val="004A678F"/>
    <w:rsid w:val="004A7107"/>
    <w:rsid w:val="004B0437"/>
    <w:rsid w:val="004B10D7"/>
    <w:rsid w:val="004B1254"/>
    <w:rsid w:val="004B1EBB"/>
    <w:rsid w:val="004B4FEB"/>
    <w:rsid w:val="004B71CC"/>
    <w:rsid w:val="004B7322"/>
    <w:rsid w:val="004C2074"/>
    <w:rsid w:val="004C27DF"/>
    <w:rsid w:val="004C4374"/>
    <w:rsid w:val="004C6AF7"/>
    <w:rsid w:val="004C73C5"/>
    <w:rsid w:val="004C768B"/>
    <w:rsid w:val="004D007E"/>
    <w:rsid w:val="004D03F6"/>
    <w:rsid w:val="004D5963"/>
    <w:rsid w:val="004D5C8C"/>
    <w:rsid w:val="004D60E3"/>
    <w:rsid w:val="004D6F23"/>
    <w:rsid w:val="004D7119"/>
    <w:rsid w:val="004E002E"/>
    <w:rsid w:val="004E1559"/>
    <w:rsid w:val="004E482B"/>
    <w:rsid w:val="004E541E"/>
    <w:rsid w:val="004F0081"/>
    <w:rsid w:val="004F00F2"/>
    <w:rsid w:val="004F0ABB"/>
    <w:rsid w:val="004F1D3E"/>
    <w:rsid w:val="004F6DEA"/>
    <w:rsid w:val="005013F1"/>
    <w:rsid w:val="00502568"/>
    <w:rsid w:val="00502571"/>
    <w:rsid w:val="0050468C"/>
    <w:rsid w:val="00505765"/>
    <w:rsid w:val="00507080"/>
    <w:rsid w:val="00510872"/>
    <w:rsid w:val="0051187A"/>
    <w:rsid w:val="00512841"/>
    <w:rsid w:val="00513464"/>
    <w:rsid w:val="00513F11"/>
    <w:rsid w:val="005143BA"/>
    <w:rsid w:val="005151E6"/>
    <w:rsid w:val="00515721"/>
    <w:rsid w:val="0052034C"/>
    <w:rsid w:val="005204D3"/>
    <w:rsid w:val="00522182"/>
    <w:rsid w:val="00524A22"/>
    <w:rsid w:val="005252B8"/>
    <w:rsid w:val="0052772E"/>
    <w:rsid w:val="00530037"/>
    <w:rsid w:val="005313C9"/>
    <w:rsid w:val="00534B74"/>
    <w:rsid w:val="00535F3B"/>
    <w:rsid w:val="00536A62"/>
    <w:rsid w:val="00537585"/>
    <w:rsid w:val="00541508"/>
    <w:rsid w:val="0054199B"/>
    <w:rsid w:val="00541D69"/>
    <w:rsid w:val="005420D0"/>
    <w:rsid w:val="00544916"/>
    <w:rsid w:val="00544D90"/>
    <w:rsid w:val="005469E8"/>
    <w:rsid w:val="005474D9"/>
    <w:rsid w:val="00547BB0"/>
    <w:rsid w:val="00547F3F"/>
    <w:rsid w:val="00550CD4"/>
    <w:rsid w:val="00551881"/>
    <w:rsid w:val="00554F11"/>
    <w:rsid w:val="005569DD"/>
    <w:rsid w:val="00560414"/>
    <w:rsid w:val="00560832"/>
    <w:rsid w:val="0056260B"/>
    <w:rsid w:val="005628B0"/>
    <w:rsid w:val="00564E42"/>
    <w:rsid w:val="00565569"/>
    <w:rsid w:val="005710D4"/>
    <w:rsid w:val="00571A80"/>
    <w:rsid w:val="00573481"/>
    <w:rsid w:val="00574681"/>
    <w:rsid w:val="005803D3"/>
    <w:rsid w:val="00581F80"/>
    <w:rsid w:val="00582C59"/>
    <w:rsid w:val="00582DE1"/>
    <w:rsid w:val="00583C97"/>
    <w:rsid w:val="005860F1"/>
    <w:rsid w:val="00593582"/>
    <w:rsid w:val="005940B9"/>
    <w:rsid w:val="00595EBC"/>
    <w:rsid w:val="005B31D7"/>
    <w:rsid w:val="005B52B8"/>
    <w:rsid w:val="005B76D9"/>
    <w:rsid w:val="005B77FC"/>
    <w:rsid w:val="005B7FF0"/>
    <w:rsid w:val="005C007A"/>
    <w:rsid w:val="005C592E"/>
    <w:rsid w:val="005C6376"/>
    <w:rsid w:val="005C7F3F"/>
    <w:rsid w:val="005D02D2"/>
    <w:rsid w:val="005D0B80"/>
    <w:rsid w:val="005D3079"/>
    <w:rsid w:val="005E0872"/>
    <w:rsid w:val="005E2C61"/>
    <w:rsid w:val="005E3080"/>
    <w:rsid w:val="005E39C9"/>
    <w:rsid w:val="005E4856"/>
    <w:rsid w:val="005E536C"/>
    <w:rsid w:val="005E58B2"/>
    <w:rsid w:val="005E6630"/>
    <w:rsid w:val="005E6FE1"/>
    <w:rsid w:val="005E7618"/>
    <w:rsid w:val="005F0F04"/>
    <w:rsid w:val="005F32B4"/>
    <w:rsid w:val="005F52D4"/>
    <w:rsid w:val="005F7A83"/>
    <w:rsid w:val="005F7D20"/>
    <w:rsid w:val="0060008A"/>
    <w:rsid w:val="0060044E"/>
    <w:rsid w:val="00600895"/>
    <w:rsid w:val="006008A7"/>
    <w:rsid w:val="00601DA2"/>
    <w:rsid w:val="00602832"/>
    <w:rsid w:val="00610D4E"/>
    <w:rsid w:val="006110FE"/>
    <w:rsid w:val="00612190"/>
    <w:rsid w:val="006145EC"/>
    <w:rsid w:val="00614DCD"/>
    <w:rsid w:val="00620FFF"/>
    <w:rsid w:val="006211A9"/>
    <w:rsid w:val="00624874"/>
    <w:rsid w:val="00624A8F"/>
    <w:rsid w:val="006251D0"/>
    <w:rsid w:val="00626549"/>
    <w:rsid w:val="00626863"/>
    <w:rsid w:val="0062771D"/>
    <w:rsid w:val="00630E9C"/>
    <w:rsid w:val="006322DF"/>
    <w:rsid w:val="00634F00"/>
    <w:rsid w:val="006358C3"/>
    <w:rsid w:val="00636071"/>
    <w:rsid w:val="0064125C"/>
    <w:rsid w:val="0064141E"/>
    <w:rsid w:val="006416C6"/>
    <w:rsid w:val="00642063"/>
    <w:rsid w:val="00643E72"/>
    <w:rsid w:val="00644606"/>
    <w:rsid w:val="0064598D"/>
    <w:rsid w:val="00646051"/>
    <w:rsid w:val="006462BE"/>
    <w:rsid w:val="00646AAA"/>
    <w:rsid w:val="00646E33"/>
    <w:rsid w:val="00646FE3"/>
    <w:rsid w:val="00650F8A"/>
    <w:rsid w:val="0065183B"/>
    <w:rsid w:val="006520E3"/>
    <w:rsid w:val="00652138"/>
    <w:rsid w:val="006529E5"/>
    <w:rsid w:val="00653DD9"/>
    <w:rsid w:val="006551CE"/>
    <w:rsid w:val="00656D0C"/>
    <w:rsid w:val="00657885"/>
    <w:rsid w:val="0066048C"/>
    <w:rsid w:val="00660E58"/>
    <w:rsid w:val="006618FE"/>
    <w:rsid w:val="00662717"/>
    <w:rsid w:val="00662B3B"/>
    <w:rsid w:val="006656E8"/>
    <w:rsid w:val="0066570D"/>
    <w:rsid w:val="00665F1C"/>
    <w:rsid w:val="006662FF"/>
    <w:rsid w:val="006665E9"/>
    <w:rsid w:val="00666814"/>
    <w:rsid w:val="00667088"/>
    <w:rsid w:val="00667AB0"/>
    <w:rsid w:val="006707B4"/>
    <w:rsid w:val="006708BC"/>
    <w:rsid w:val="006715A4"/>
    <w:rsid w:val="00672DCF"/>
    <w:rsid w:val="00677025"/>
    <w:rsid w:val="006772BF"/>
    <w:rsid w:val="006800D6"/>
    <w:rsid w:val="0068050B"/>
    <w:rsid w:val="00680AB6"/>
    <w:rsid w:val="00682497"/>
    <w:rsid w:val="00684FD3"/>
    <w:rsid w:val="00686A06"/>
    <w:rsid w:val="00691774"/>
    <w:rsid w:val="0069345A"/>
    <w:rsid w:val="006940B9"/>
    <w:rsid w:val="00695B16"/>
    <w:rsid w:val="006A2808"/>
    <w:rsid w:val="006A512B"/>
    <w:rsid w:val="006A5420"/>
    <w:rsid w:val="006A6A80"/>
    <w:rsid w:val="006B1C0A"/>
    <w:rsid w:val="006B21FB"/>
    <w:rsid w:val="006B39BD"/>
    <w:rsid w:val="006C1848"/>
    <w:rsid w:val="006C19FB"/>
    <w:rsid w:val="006C214C"/>
    <w:rsid w:val="006C2276"/>
    <w:rsid w:val="006C2457"/>
    <w:rsid w:val="006C2E7A"/>
    <w:rsid w:val="006C32AD"/>
    <w:rsid w:val="006C3D34"/>
    <w:rsid w:val="006C4D96"/>
    <w:rsid w:val="006C59DB"/>
    <w:rsid w:val="006C6586"/>
    <w:rsid w:val="006D1A28"/>
    <w:rsid w:val="006D3346"/>
    <w:rsid w:val="006D5D09"/>
    <w:rsid w:val="006D7B6A"/>
    <w:rsid w:val="006E0B0D"/>
    <w:rsid w:val="006E12E5"/>
    <w:rsid w:val="006E1DD9"/>
    <w:rsid w:val="006E2983"/>
    <w:rsid w:val="006E42A7"/>
    <w:rsid w:val="006E5861"/>
    <w:rsid w:val="006E69ED"/>
    <w:rsid w:val="006F06A6"/>
    <w:rsid w:val="006F25AE"/>
    <w:rsid w:val="006F6978"/>
    <w:rsid w:val="006F6EC9"/>
    <w:rsid w:val="007007E7"/>
    <w:rsid w:val="00701F51"/>
    <w:rsid w:val="00702C85"/>
    <w:rsid w:val="00703039"/>
    <w:rsid w:val="00703E58"/>
    <w:rsid w:val="00710895"/>
    <w:rsid w:val="00713103"/>
    <w:rsid w:val="007143B0"/>
    <w:rsid w:val="00714CA5"/>
    <w:rsid w:val="0071553B"/>
    <w:rsid w:val="00717017"/>
    <w:rsid w:val="007204C2"/>
    <w:rsid w:val="007206B9"/>
    <w:rsid w:val="0072075F"/>
    <w:rsid w:val="00721134"/>
    <w:rsid w:val="00722C75"/>
    <w:rsid w:val="0072513B"/>
    <w:rsid w:val="00725243"/>
    <w:rsid w:val="007274DF"/>
    <w:rsid w:val="00732AAF"/>
    <w:rsid w:val="00732B46"/>
    <w:rsid w:val="007330D6"/>
    <w:rsid w:val="007339BC"/>
    <w:rsid w:val="0073481F"/>
    <w:rsid w:val="00735316"/>
    <w:rsid w:val="0073579A"/>
    <w:rsid w:val="007360F3"/>
    <w:rsid w:val="0073641E"/>
    <w:rsid w:val="00736BA2"/>
    <w:rsid w:val="00737854"/>
    <w:rsid w:val="00741678"/>
    <w:rsid w:val="00742C0F"/>
    <w:rsid w:val="0074318E"/>
    <w:rsid w:val="0074379E"/>
    <w:rsid w:val="007440BD"/>
    <w:rsid w:val="007448C6"/>
    <w:rsid w:val="00745101"/>
    <w:rsid w:val="00745842"/>
    <w:rsid w:val="0074593C"/>
    <w:rsid w:val="00745A96"/>
    <w:rsid w:val="00746FD4"/>
    <w:rsid w:val="00747360"/>
    <w:rsid w:val="00747D69"/>
    <w:rsid w:val="00747F24"/>
    <w:rsid w:val="00752DB1"/>
    <w:rsid w:val="00756258"/>
    <w:rsid w:val="007616BB"/>
    <w:rsid w:val="00761953"/>
    <w:rsid w:val="00762B66"/>
    <w:rsid w:val="00764368"/>
    <w:rsid w:val="007662A4"/>
    <w:rsid w:val="00772376"/>
    <w:rsid w:val="00772FFB"/>
    <w:rsid w:val="00773C9C"/>
    <w:rsid w:val="00774B33"/>
    <w:rsid w:val="0077610C"/>
    <w:rsid w:val="0077659B"/>
    <w:rsid w:val="0077780A"/>
    <w:rsid w:val="00781834"/>
    <w:rsid w:val="007819B1"/>
    <w:rsid w:val="0078225D"/>
    <w:rsid w:val="00782856"/>
    <w:rsid w:val="00783B04"/>
    <w:rsid w:val="00785DAF"/>
    <w:rsid w:val="0078796F"/>
    <w:rsid w:val="00787975"/>
    <w:rsid w:val="007921DC"/>
    <w:rsid w:val="007926AC"/>
    <w:rsid w:val="00794D3B"/>
    <w:rsid w:val="007A1A0B"/>
    <w:rsid w:val="007A2325"/>
    <w:rsid w:val="007A3FDD"/>
    <w:rsid w:val="007B167D"/>
    <w:rsid w:val="007B16AB"/>
    <w:rsid w:val="007B3B71"/>
    <w:rsid w:val="007B5C07"/>
    <w:rsid w:val="007B6A83"/>
    <w:rsid w:val="007C4588"/>
    <w:rsid w:val="007C48BC"/>
    <w:rsid w:val="007C4C5C"/>
    <w:rsid w:val="007C574C"/>
    <w:rsid w:val="007C6AFD"/>
    <w:rsid w:val="007D427A"/>
    <w:rsid w:val="007D48B7"/>
    <w:rsid w:val="007D53CD"/>
    <w:rsid w:val="007D5909"/>
    <w:rsid w:val="007D63E9"/>
    <w:rsid w:val="007E2C56"/>
    <w:rsid w:val="007E359B"/>
    <w:rsid w:val="007E3BED"/>
    <w:rsid w:val="007E41F8"/>
    <w:rsid w:val="007E51B0"/>
    <w:rsid w:val="007E7B66"/>
    <w:rsid w:val="007E7F1B"/>
    <w:rsid w:val="007E7FF9"/>
    <w:rsid w:val="007F1495"/>
    <w:rsid w:val="007F208B"/>
    <w:rsid w:val="007F3BB6"/>
    <w:rsid w:val="0080091E"/>
    <w:rsid w:val="008019A8"/>
    <w:rsid w:val="00802F6A"/>
    <w:rsid w:val="00803F74"/>
    <w:rsid w:val="00806CE8"/>
    <w:rsid w:val="00810553"/>
    <w:rsid w:val="00810869"/>
    <w:rsid w:val="00810FB5"/>
    <w:rsid w:val="00812081"/>
    <w:rsid w:val="0081301B"/>
    <w:rsid w:val="00813342"/>
    <w:rsid w:val="00816538"/>
    <w:rsid w:val="00816DF5"/>
    <w:rsid w:val="008209B1"/>
    <w:rsid w:val="00822DA5"/>
    <w:rsid w:val="0082322E"/>
    <w:rsid w:val="00824DE4"/>
    <w:rsid w:val="00833708"/>
    <w:rsid w:val="00833775"/>
    <w:rsid w:val="0083392D"/>
    <w:rsid w:val="00834542"/>
    <w:rsid w:val="00834599"/>
    <w:rsid w:val="00834840"/>
    <w:rsid w:val="00834B52"/>
    <w:rsid w:val="00835315"/>
    <w:rsid w:val="00836E68"/>
    <w:rsid w:val="0083782B"/>
    <w:rsid w:val="0084030C"/>
    <w:rsid w:val="00841586"/>
    <w:rsid w:val="00841AA7"/>
    <w:rsid w:val="008442B8"/>
    <w:rsid w:val="0084502B"/>
    <w:rsid w:val="00847616"/>
    <w:rsid w:val="008549A3"/>
    <w:rsid w:val="00855330"/>
    <w:rsid w:val="00855F29"/>
    <w:rsid w:val="0085603C"/>
    <w:rsid w:val="008574FB"/>
    <w:rsid w:val="00857BB4"/>
    <w:rsid w:val="00860036"/>
    <w:rsid w:val="00862F53"/>
    <w:rsid w:val="0086308F"/>
    <w:rsid w:val="008648E8"/>
    <w:rsid w:val="00865F6D"/>
    <w:rsid w:val="0086613A"/>
    <w:rsid w:val="00870C0C"/>
    <w:rsid w:val="00872C14"/>
    <w:rsid w:val="00872EA9"/>
    <w:rsid w:val="00876091"/>
    <w:rsid w:val="00876B9F"/>
    <w:rsid w:val="00883858"/>
    <w:rsid w:val="00885FC9"/>
    <w:rsid w:val="00887259"/>
    <w:rsid w:val="00887E08"/>
    <w:rsid w:val="00891BD5"/>
    <w:rsid w:val="00892571"/>
    <w:rsid w:val="008929CD"/>
    <w:rsid w:val="00892A41"/>
    <w:rsid w:val="00894159"/>
    <w:rsid w:val="00894855"/>
    <w:rsid w:val="00894B22"/>
    <w:rsid w:val="00895009"/>
    <w:rsid w:val="00897338"/>
    <w:rsid w:val="0089745B"/>
    <w:rsid w:val="008A163B"/>
    <w:rsid w:val="008A1BE6"/>
    <w:rsid w:val="008A23AC"/>
    <w:rsid w:val="008A33E9"/>
    <w:rsid w:val="008A50B8"/>
    <w:rsid w:val="008A6183"/>
    <w:rsid w:val="008B0105"/>
    <w:rsid w:val="008B02A8"/>
    <w:rsid w:val="008B49EF"/>
    <w:rsid w:val="008B7384"/>
    <w:rsid w:val="008C3578"/>
    <w:rsid w:val="008C421F"/>
    <w:rsid w:val="008C47F4"/>
    <w:rsid w:val="008C7342"/>
    <w:rsid w:val="008D0FB8"/>
    <w:rsid w:val="008D1247"/>
    <w:rsid w:val="008D1ABD"/>
    <w:rsid w:val="008D26F4"/>
    <w:rsid w:val="008D57A9"/>
    <w:rsid w:val="008D592B"/>
    <w:rsid w:val="008D5C30"/>
    <w:rsid w:val="008D692F"/>
    <w:rsid w:val="008D7696"/>
    <w:rsid w:val="008E1A53"/>
    <w:rsid w:val="008E3133"/>
    <w:rsid w:val="008E52D3"/>
    <w:rsid w:val="008F08DD"/>
    <w:rsid w:val="008F48FE"/>
    <w:rsid w:val="008F6599"/>
    <w:rsid w:val="008F67F4"/>
    <w:rsid w:val="00900383"/>
    <w:rsid w:val="00900509"/>
    <w:rsid w:val="00901507"/>
    <w:rsid w:val="00901F26"/>
    <w:rsid w:val="0090290D"/>
    <w:rsid w:val="00904BD6"/>
    <w:rsid w:val="00904C3A"/>
    <w:rsid w:val="00905064"/>
    <w:rsid w:val="009064AE"/>
    <w:rsid w:val="009073B6"/>
    <w:rsid w:val="009113A1"/>
    <w:rsid w:val="009125C0"/>
    <w:rsid w:val="00912B3D"/>
    <w:rsid w:val="00914B1E"/>
    <w:rsid w:val="00914B56"/>
    <w:rsid w:val="00914BD6"/>
    <w:rsid w:val="00917103"/>
    <w:rsid w:val="009174DD"/>
    <w:rsid w:val="00920D3E"/>
    <w:rsid w:val="009211D0"/>
    <w:rsid w:val="00924257"/>
    <w:rsid w:val="0092571A"/>
    <w:rsid w:val="009301A9"/>
    <w:rsid w:val="00930C83"/>
    <w:rsid w:val="009313FF"/>
    <w:rsid w:val="00931D32"/>
    <w:rsid w:val="00932B41"/>
    <w:rsid w:val="00933E0D"/>
    <w:rsid w:val="0093540C"/>
    <w:rsid w:val="00937A16"/>
    <w:rsid w:val="009453A4"/>
    <w:rsid w:val="00945CD4"/>
    <w:rsid w:val="00947397"/>
    <w:rsid w:val="00951892"/>
    <w:rsid w:val="00952DA0"/>
    <w:rsid w:val="0095313F"/>
    <w:rsid w:val="00955566"/>
    <w:rsid w:val="00956221"/>
    <w:rsid w:val="009564E0"/>
    <w:rsid w:val="00957A6D"/>
    <w:rsid w:val="00962103"/>
    <w:rsid w:val="00964CCC"/>
    <w:rsid w:val="00965F35"/>
    <w:rsid w:val="00965F87"/>
    <w:rsid w:val="0096624B"/>
    <w:rsid w:val="009713A0"/>
    <w:rsid w:val="00971A84"/>
    <w:rsid w:val="00971FFC"/>
    <w:rsid w:val="00972410"/>
    <w:rsid w:val="00975D3F"/>
    <w:rsid w:val="00977745"/>
    <w:rsid w:val="009820A5"/>
    <w:rsid w:val="00982AF6"/>
    <w:rsid w:val="0098413E"/>
    <w:rsid w:val="00984584"/>
    <w:rsid w:val="009849B9"/>
    <w:rsid w:val="009859DC"/>
    <w:rsid w:val="0098744E"/>
    <w:rsid w:val="00992D41"/>
    <w:rsid w:val="0099330D"/>
    <w:rsid w:val="00994380"/>
    <w:rsid w:val="00996975"/>
    <w:rsid w:val="0099721E"/>
    <w:rsid w:val="009A1849"/>
    <w:rsid w:val="009B028E"/>
    <w:rsid w:val="009B06CC"/>
    <w:rsid w:val="009B0706"/>
    <w:rsid w:val="009B1679"/>
    <w:rsid w:val="009B289A"/>
    <w:rsid w:val="009B7859"/>
    <w:rsid w:val="009C184A"/>
    <w:rsid w:val="009C27AB"/>
    <w:rsid w:val="009C2E5D"/>
    <w:rsid w:val="009C599A"/>
    <w:rsid w:val="009C6D29"/>
    <w:rsid w:val="009C798F"/>
    <w:rsid w:val="009C7D0C"/>
    <w:rsid w:val="009D0009"/>
    <w:rsid w:val="009D18F1"/>
    <w:rsid w:val="009D2FAC"/>
    <w:rsid w:val="009D3520"/>
    <w:rsid w:val="009D7579"/>
    <w:rsid w:val="009D7D1F"/>
    <w:rsid w:val="009E3337"/>
    <w:rsid w:val="009E5612"/>
    <w:rsid w:val="009E6C34"/>
    <w:rsid w:val="009F0D46"/>
    <w:rsid w:val="009F142E"/>
    <w:rsid w:val="009F2FE7"/>
    <w:rsid w:val="009F3115"/>
    <w:rsid w:val="009F32C7"/>
    <w:rsid w:val="009F69F6"/>
    <w:rsid w:val="009F72B1"/>
    <w:rsid w:val="00A0013D"/>
    <w:rsid w:val="00A015D4"/>
    <w:rsid w:val="00A04E3F"/>
    <w:rsid w:val="00A057D3"/>
    <w:rsid w:val="00A060C5"/>
    <w:rsid w:val="00A0637C"/>
    <w:rsid w:val="00A067B0"/>
    <w:rsid w:val="00A078E4"/>
    <w:rsid w:val="00A108EA"/>
    <w:rsid w:val="00A13630"/>
    <w:rsid w:val="00A13865"/>
    <w:rsid w:val="00A176DB"/>
    <w:rsid w:val="00A24740"/>
    <w:rsid w:val="00A24986"/>
    <w:rsid w:val="00A24E88"/>
    <w:rsid w:val="00A25768"/>
    <w:rsid w:val="00A258FF"/>
    <w:rsid w:val="00A27304"/>
    <w:rsid w:val="00A31224"/>
    <w:rsid w:val="00A31515"/>
    <w:rsid w:val="00A31842"/>
    <w:rsid w:val="00A36CD8"/>
    <w:rsid w:val="00A37F6D"/>
    <w:rsid w:val="00A44439"/>
    <w:rsid w:val="00A449A2"/>
    <w:rsid w:val="00A47CCD"/>
    <w:rsid w:val="00A47F81"/>
    <w:rsid w:val="00A5028B"/>
    <w:rsid w:val="00A50488"/>
    <w:rsid w:val="00A51F62"/>
    <w:rsid w:val="00A52A56"/>
    <w:rsid w:val="00A539FF"/>
    <w:rsid w:val="00A5672D"/>
    <w:rsid w:val="00A57D47"/>
    <w:rsid w:val="00A609B4"/>
    <w:rsid w:val="00A63776"/>
    <w:rsid w:val="00A643F7"/>
    <w:rsid w:val="00A65039"/>
    <w:rsid w:val="00A65856"/>
    <w:rsid w:val="00A65A4D"/>
    <w:rsid w:val="00A668C3"/>
    <w:rsid w:val="00A676CD"/>
    <w:rsid w:val="00A708A4"/>
    <w:rsid w:val="00A70FC5"/>
    <w:rsid w:val="00A717BA"/>
    <w:rsid w:val="00A743CA"/>
    <w:rsid w:val="00A772DE"/>
    <w:rsid w:val="00A804F0"/>
    <w:rsid w:val="00A821A6"/>
    <w:rsid w:val="00A83596"/>
    <w:rsid w:val="00A84E57"/>
    <w:rsid w:val="00A874BF"/>
    <w:rsid w:val="00A87E06"/>
    <w:rsid w:val="00A9092E"/>
    <w:rsid w:val="00A90EF4"/>
    <w:rsid w:val="00A915A6"/>
    <w:rsid w:val="00A92C0E"/>
    <w:rsid w:val="00A93AFE"/>
    <w:rsid w:val="00A97A28"/>
    <w:rsid w:val="00A97B86"/>
    <w:rsid w:val="00AA00FF"/>
    <w:rsid w:val="00AA0116"/>
    <w:rsid w:val="00AA424D"/>
    <w:rsid w:val="00AA6421"/>
    <w:rsid w:val="00AB0253"/>
    <w:rsid w:val="00AB0CA9"/>
    <w:rsid w:val="00AB21A8"/>
    <w:rsid w:val="00AB2228"/>
    <w:rsid w:val="00AB2844"/>
    <w:rsid w:val="00AB7F23"/>
    <w:rsid w:val="00AC12FA"/>
    <w:rsid w:val="00AC2AC2"/>
    <w:rsid w:val="00AC3FC9"/>
    <w:rsid w:val="00AC435C"/>
    <w:rsid w:val="00AD0BBD"/>
    <w:rsid w:val="00AD1768"/>
    <w:rsid w:val="00AD3FD9"/>
    <w:rsid w:val="00AD43C7"/>
    <w:rsid w:val="00AD672C"/>
    <w:rsid w:val="00AD7B73"/>
    <w:rsid w:val="00AE13C5"/>
    <w:rsid w:val="00AF07D0"/>
    <w:rsid w:val="00AF2D81"/>
    <w:rsid w:val="00AF3944"/>
    <w:rsid w:val="00AF5910"/>
    <w:rsid w:val="00AF6C87"/>
    <w:rsid w:val="00AF6C88"/>
    <w:rsid w:val="00AF7171"/>
    <w:rsid w:val="00B027C4"/>
    <w:rsid w:val="00B039E4"/>
    <w:rsid w:val="00B0436B"/>
    <w:rsid w:val="00B04C48"/>
    <w:rsid w:val="00B068A8"/>
    <w:rsid w:val="00B07725"/>
    <w:rsid w:val="00B10328"/>
    <w:rsid w:val="00B10D9A"/>
    <w:rsid w:val="00B1120F"/>
    <w:rsid w:val="00B11228"/>
    <w:rsid w:val="00B12924"/>
    <w:rsid w:val="00B12DED"/>
    <w:rsid w:val="00B21575"/>
    <w:rsid w:val="00B23C77"/>
    <w:rsid w:val="00B23E82"/>
    <w:rsid w:val="00B25630"/>
    <w:rsid w:val="00B26264"/>
    <w:rsid w:val="00B31731"/>
    <w:rsid w:val="00B32661"/>
    <w:rsid w:val="00B3282D"/>
    <w:rsid w:val="00B34030"/>
    <w:rsid w:val="00B36D12"/>
    <w:rsid w:val="00B40792"/>
    <w:rsid w:val="00B4102C"/>
    <w:rsid w:val="00B41A9C"/>
    <w:rsid w:val="00B42988"/>
    <w:rsid w:val="00B4600E"/>
    <w:rsid w:val="00B50D50"/>
    <w:rsid w:val="00B50D69"/>
    <w:rsid w:val="00B50DF0"/>
    <w:rsid w:val="00B515B4"/>
    <w:rsid w:val="00B55AFF"/>
    <w:rsid w:val="00B564AB"/>
    <w:rsid w:val="00B56FBD"/>
    <w:rsid w:val="00B57F37"/>
    <w:rsid w:val="00B621D3"/>
    <w:rsid w:val="00B62BDA"/>
    <w:rsid w:val="00B6376E"/>
    <w:rsid w:val="00B63A3B"/>
    <w:rsid w:val="00B63C11"/>
    <w:rsid w:val="00B6421E"/>
    <w:rsid w:val="00B647FE"/>
    <w:rsid w:val="00B65108"/>
    <w:rsid w:val="00B6518B"/>
    <w:rsid w:val="00B71D3F"/>
    <w:rsid w:val="00B7201F"/>
    <w:rsid w:val="00B7221F"/>
    <w:rsid w:val="00B7330C"/>
    <w:rsid w:val="00B74783"/>
    <w:rsid w:val="00B74D61"/>
    <w:rsid w:val="00B75E25"/>
    <w:rsid w:val="00B7701F"/>
    <w:rsid w:val="00B80676"/>
    <w:rsid w:val="00B82618"/>
    <w:rsid w:val="00B858BB"/>
    <w:rsid w:val="00B86929"/>
    <w:rsid w:val="00B87C6F"/>
    <w:rsid w:val="00B900A8"/>
    <w:rsid w:val="00B9042D"/>
    <w:rsid w:val="00B90BF8"/>
    <w:rsid w:val="00B921B0"/>
    <w:rsid w:val="00BA153C"/>
    <w:rsid w:val="00BA3797"/>
    <w:rsid w:val="00BA5256"/>
    <w:rsid w:val="00BA6147"/>
    <w:rsid w:val="00BA6B04"/>
    <w:rsid w:val="00BB180B"/>
    <w:rsid w:val="00BB2FF9"/>
    <w:rsid w:val="00BB337A"/>
    <w:rsid w:val="00BB34D1"/>
    <w:rsid w:val="00BB3BCA"/>
    <w:rsid w:val="00BB4D45"/>
    <w:rsid w:val="00BB72FD"/>
    <w:rsid w:val="00BB7D49"/>
    <w:rsid w:val="00BC02D8"/>
    <w:rsid w:val="00BC0477"/>
    <w:rsid w:val="00BC2F99"/>
    <w:rsid w:val="00BC3A19"/>
    <w:rsid w:val="00BC75C9"/>
    <w:rsid w:val="00BD705A"/>
    <w:rsid w:val="00BE24D2"/>
    <w:rsid w:val="00BE39D4"/>
    <w:rsid w:val="00BF098A"/>
    <w:rsid w:val="00BF0BBE"/>
    <w:rsid w:val="00BF1CA9"/>
    <w:rsid w:val="00BF3EED"/>
    <w:rsid w:val="00C01014"/>
    <w:rsid w:val="00C0137A"/>
    <w:rsid w:val="00C01FF8"/>
    <w:rsid w:val="00C02B2E"/>
    <w:rsid w:val="00C03DD1"/>
    <w:rsid w:val="00C0563F"/>
    <w:rsid w:val="00C060A9"/>
    <w:rsid w:val="00C061C2"/>
    <w:rsid w:val="00C06AC5"/>
    <w:rsid w:val="00C077DF"/>
    <w:rsid w:val="00C10194"/>
    <w:rsid w:val="00C1757C"/>
    <w:rsid w:val="00C21208"/>
    <w:rsid w:val="00C229A8"/>
    <w:rsid w:val="00C22DA2"/>
    <w:rsid w:val="00C25CF2"/>
    <w:rsid w:val="00C264C0"/>
    <w:rsid w:val="00C2684F"/>
    <w:rsid w:val="00C27163"/>
    <w:rsid w:val="00C27971"/>
    <w:rsid w:val="00C27AC5"/>
    <w:rsid w:val="00C34870"/>
    <w:rsid w:val="00C34BB9"/>
    <w:rsid w:val="00C36955"/>
    <w:rsid w:val="00C36FBD"/>
    <w:rsid w:val="00C37E3B"/>
    <w:rsid w:val="00C41204"/>
    <w:rsid w:val="00C412EF"/>
    <w:rsid w:val="00C41371"/>
    <w:rsid w:val="00C43428"/>
    <w:rsid w:val="00C4459E"/>
    <w:rsid w:val="00C44DB1"/>
    <w:rsid w:val="00C46152"/>
    <w:rsid w:val="00C46E0C"/>
    <w:rsid w:val="00C50F65"/>
    <w:rsid w:val="00C5136A"/>
    <w:rsid w:val="00C51765"/>
    <w:rsid w:val="00C5236E"/>
    <w:rsid w:val="00C53348"/>
    <w:rsid w:val="00C5473E"/>
    <w:rsid w:val="00C56396"/>
    <w:rsid w:val="00C56B55"/>
    <w:rsid w:val="00C5726A"/>
    <w:rsid w:val="00C57861"/>
    <w:rsid w:val="00C612BF"/>
    <w:rsid w:val="00C63CA4"/>
    <w:rsid w:val="00C64B1F"/>
    <w:rsid w:val="00C66FDF"/>
    <w:rsid w:val="00C761C6"/>
    <w:rsid w:val="00C76AAD"/>
    <w:rsid w:val="00C825CE"/>
    <w:rsid w:val="00C839C3"/>
    <w:rsid w:val="00C86B6B"/>
    <w:rsid w:val="00C87C50"/>
    <w:rsid w:val="00C91580"/>
    <w:rsid w:val="00C92737"/>
    <w:rsid w:val="00C9413F"/>
    <w:rsid w:val="00C94830"/>
    <w:rsid w:val="00C9542E"/>
    <w:rsid w:val="00CA020C"/>
    <w:rsid w:val="00CA1070"/>
    <w:rsid w:val="00CA1AA6"/>
    <w:rsid w:val="00CA2211"/>
    <w:rsid w:val="00CA2BAD"/>
    <w:rsid w:val="00CA580A"/>
    <w:rsid w:val="00CA6584"/>
    <w:rsid w:val="00CA67F5"/>
    <w:rsid w:val="00CA69AB"/>
    <w:rsid w:val="00CA7ABC"/>
    <w:rsid w:val="00CB243C"/>
    <w:rsid w:val="00CB377B"/>
    <w:rsid w:val="00CB37B7"/>
    <w:rsid w:val="00CB498A"/>
    <w:rsid w:val="00CB4BCE"/>
    <w:rsid w:val="00CB6043"/>
    <w:rsid w:val="00CB7613"/>
    <w:rsid w:val="00CC2850"/>
    <w:rsid w:val="00CC2B3A"/>
    <w:rsid w:val="00CC2C0D"/>
    <w:rsid w:val="00CC4506"/>
    <w:rsid w:val="00CC7047"/>
    <w:rsid w:val="00CD1265"/>
    <w:rsid w:val="00CD4BAA"/>
    <w:rsid w:val="00CD656F"/>
    <w:rsid w:val="00CD6660"/>
    <w:rsid w:val="00CD6E7D"/>
    <w:rsid w:val="00CD6E9F"/>
    <w:rsid w:val="00CD76CB"/>
    <w:rsid w:val="00CE0917"/>
    <w:rsid w:val="00CE0A5A"/>
    <w:rsid w:val="00CE0FDE"/>
    <w:rsid w:val="00CE15DC"/>
    <w:rsid w:val="00CE314C"/>
    <w:rsid w:val="00CF06CA"/>
    <w:rsid w:val="00CF2091"/>
    <w:rsid w:val="00CF6344"/>
    <w:rsid w:val="00CF6FAA"/>
    <w:rsid w:val="00CF729F"/>
    <w:rsid w:val="00D0053B"/>
    <w:rsid w:val="00D0362B"/>
    <w:rsid w:val="00D04BE6"/>
    <w:rsid w:val="00D0519A"/>
    <w:rsid w:val="00D06163"/>
    <w:rsid w:val="00D12908"/>
    <w:rsid w:val="00D13467"/>
    <w:rsid w:val="00D17D42"/>
    <w:rsid w:val="00D204CA"/>
    <w:rsid w:val="00D21AB5"/>
    <w:rsid w:val="00D22D44"/>
    <w:rsid w:val="00D24E59"/>
    <w:rsid w:val="00D27966"/>
    <w:rsid w:val="00D32BFA"/>
    <w:rsid w:val="00D33D69"/>
    <w:rsid w:val="00D35C3C"/>
    <w:rsid w:val="00D35FDE"/>
    <w:rsid w:val="00D363D6"/>
    <w:rsid w:val="00D3699D"/>
    <w:rsid w:val="00D41918"/>
    <w:rsid w:val="00D42006"/>
    <w:rsid w:val="00D42DFA"/>
    <w:rsid w:val="00D44F5A"/>
    <w:rsid w:val="00D45FC4"/>
    <w:rsid w:val="00D50419"/>
    <w:rsid w:val="00D5060A"/>
    <w:rsid w:val="00D50792"/>
    <w:rsid w:val="00D509C1"/>
    <w:rsid w:val="00D515E7"/>
    <w:rsid w:val="00D532AC"/>
    <w:rsid w:val="00D562A5"/>
    <w:rsid w:val="00D56D0D"/>
    <w:rsid w:val="00D57E02"/>
    <w:rsid w:val="00D60198"/>
    <w:rsid w:val="00D60F78"/>
    <w:rsid w:val="00D620BF"/>
    <w:rsid w:val="00D6353B"/>
    <w:rsid w:val="00D644CE"/>
    <w:rsid w:val="00D64E86"/>
    <w:rsid w:val="00D650A3"/>
    <w:rsid w:val="00D663BD"/>
    <w:rsid w:val="00D666D2"/>
    <w:rsid w:val="00D666DA"/>
    <w:rsid w:val="00D70179"/>
    <w:rsid w:val="00D738DF"/>
    <w:rsid w:val="00D73B7F"/>
    <w:rsid w:val="00D7450F"/>
    <w:rsid w:val="00D77ED7"/>
    <w:rsid w:val="00D80356"/>
    <w:rsid w:val="00D80BB5"/>
    <w:rsid w:val="00D8423B"/>
    <w:rsid w:val="00D85D00"/>
    <w:rsid w:val="00D87112"/>
    <w:rsid w:val="00D871C6"/>
    <w:rsid w:val="00D90B07"/>
    <w:rsid w:val="00D92006"/>
    <w:rsid w:val="00D92A8D"/>
    <w:rsid w:val="00D92B7D"/>
    <w:rsid w:val="00D940A4"/>
    <w:rsid w:val="00D95FAC"/>
    <w:rsid w:val="00D9747B"/>
    <w:rsid w:val="00D97A41"/>
    <w:rsid w:val="00DA0A9E"/>
    <w:rsid w:val="00DA0CBC"/>
    <w:rsid w:val="00DA1652"/>
    <w:rsid w:val="00DA2166"/>
    <w:rsid w:val="00DA3290"/>
    <w:rsid w:val="00DA3D95"/>
    <w:rsid w:val="00DA42F9"/>
    <w:rsid w:val="00DA5A47"/>
    <w:rsid w:val="00DA6A0B"/>
    <w:rsid w:val="00DA73F9"/>
    <w:rsid w:val="00DB3F3E"/>
    <w:rsid w:val="00DB5D87"/>
    <w:rsid w:val="00DB62EE"/>
    <w:rsid w:val="00DC0D43"/>
    <w:rsid w:val="00DC1E57"/>
    <w:rsid w:val="00DC3ADB"/>
    <w:rsid w:val="00DD3107"/>
    <w:rsid w:val="00DD5F09"/>
    <w:rsid w:val="00DE0B9D"/>
    <w:rsid w:val="00DE2007"/>
    <w:rsid w:val="00DE32AB"/>
    <w:rsid w:val="00DE57A1"/>
    <w:rsid w:val="00DE5C76"/>
    <w:rsid w:val="00DE60E7"/>
    <w:rsid w:val="00DE66A4"/>
    <w:rsid w:val="00DE6EF3"/>
    <w:rsid w:val="00DF0B7B"/>
    <w:rsid w:val="00DF2E95"/>
    <w:rsid w:val="00DF54AD"/>
    <w:rsid w:val="00DF5980"/>
    <w:rsid w:val="00E000C1"/>
    <w:rsid w:val="00E029CD"/>
    <w:rsid w:val="00E048F1"/>
    <w:rsid w:val="00E04DE1"/>
    <w:rsid w:val="00E05220"/>
    <w:rsid w:val="00E052DF"/>
    <w:rsid w:val="00E058C6"/>
    <w:rsid w:val="00E06845"/>
    <w:rsid w:val="00E06C9B"/>
    <w:rsid w:val="00E10D72"/>
    <w:rsid w:val="00E1387D"/>
    <w:rsid w:val="00E13BF8"/>
    <w:rsid w:val="00E14DB1"/>
    <w:rsid w:val="00E1578C"/>
    <w:rsid w:val="00E1659F"/>
    <w:rsid w:val="00E1694D"/>
    <w:rsid w:val="00E21EA0"/>
    <w:rsid w:val="00E243F0"/>
    <w:rsid w:val="00E25483"/>
    <w:rsid w:val="00E279EB"/>
    <w:rsid w:val="00E30243"/>
    <w:rsid w:val="00E3086C"/>
    <w:rsid w:val="00E34022"/>
    <w:rsid w:val="00E372CF"/>
    <w:rsid w:val="00E40415"/>
    <w:rsid w:val="00E40B8A"/>
    <w:rsid w:val="00E40F7B"/>
    <w:rsid w:val="00E410C4"/>
    <w:rsid w:val="00E44FFD"/>
    <w:rsid w:val="00E463BB"/>
    <w:rsid w:val="00E504EA"/>
    <w:rsid w:val="00E5095F"/>
    <w:rsid w:val="00E51146"/>
    <w:rsid w:val="00E62D59"/>
    <w:rsid w:val="00E6493E"/>
    <w:rsid w:val="00E661CF"/>
    <w:rsid w:val="00E66C3C"/>
    <w:rsid w:val="00E70994"/>
    <w:rsid w:val="00E709CC"/>
    <w:rsid w:val="00E70B13"/>
    <w:rsid w:val="00E713C0"/>
    <w:rsid w:val="00E727F0"/>
    <w:rsid w:val="00E733F9"/>
    <w:rsid w:val="00E74956"/>
    <w:rsid w:val="00E777A2"/>
    <w:rsid w:val="00E8061C"/>
    <w:rsid w:val="00E814B2"/>
    <w:rsid w:val="00E82803"/>
    <w:rsid w:val="00E84E7E"/>
    <w:rsid w:val="00E87FA1"/>
    <w:rsid w:val="00E91DE0"/>
    <w:rsid w:val="00E934B0"/>
    <w:rsid w:val="00E94D58"/>
    <w:rsid w:val="00E9744F"/>
    <w:rsid w:val="00E977EE"/>
    <w:rsid w:val="00EA179D"/>
    <w:rsid w:val="00EA249B"/>
    <w:rsid w:val="00EA29C8"/>
    <w:rsid w:val="00EA400A"/>
    <w:rsid w:val="00EA407A"/>
    <w:rsid w:val="00EA4B90"/>
    <w:rsid w:val="00EA569D"/>
    <w:rsid w:val="00EA7556"/>
    <w:rsid w:val="00EB1787"/>
    <w:rsid w:val="00EB22F7"/>
    <w:rsid w:val="00EB519C"/>
    <w:rsid w:val="00EB5B93"/>
    <w:rsid w:val="00EB5EAA"/>
    <w:rsid w:val="00EB65CC"/>
    <w:rsid w:val="00EB6D14"/>
    <w:rsid w:val="00EB7DBD"/>
    <w:rsid w:val="00EC0745"/>
    <w:rsid w:val="00EC35D1"/>
    <w:rsid w:val="00EC47CC"/>
    <w:rsid w:val="00EC6C0D"/>
    <w:rsid w:val="00EC6EE9"/>
    <w:rsid w:val="00ED2F5D"/>
    <w:rsid w:val="00ED33B8"/>
    <w:rsid w:val="00ED5C63"/>
    <w:rsid w:val="00ED6A67"/>
    <w:rsid w:val="00ED6F57"/>
    <w:rsid w:val="00ED70E8"/>
    <w:rsid w:val="00ED7F1A"/>
    <w:rsid w:val="00EE0332"/>
    <w:rsid w:val="00EE1910"/>
    <w:rsid w:val="00EE1BF6"/>
    <w:rsid w:val="00EE4046"/>
    <w:rsid w:val="00EE6F68"/>
    <w:rsid w:val="00EE735B"/>
    <w:rsid w:val="00EF1F87"/>
    <w:rsid w:val="00EF329E"/>
    <w:rsid w:val="00EF7704"/>
    <w:rsid w:val="00EF7FAF"/>
    <w:rsid w:val="00F00680"/>
    <w:rsid w:val="00F0163E"/>
    <w:rsid w:val="00F02FFF"/>
    <w:rsid w:val="00F046EE"/>
    <w:rsid w:val="00F0564F"/>
    <w:rsid w:val="00F05834"/>
    <w:rsid w:val="00F1307D"/>
    <w:rsid w:val="00F13F31"/>
    <w:rsid w:val="00F17A90"/>
    <w:rsid w:val="00F17F1A"/>
    <w:rsid w:val="00F224AE"/>
    <w:rsid w:val="00F23F02"/>
    <w:rsid w:val="00F23F35"/>
    <w:rsid w:val="00F24A7D"/>
    <w:rsid w:val="00F24DF5"/>
    <w:rsid w:val="00F25484"/>
    <w:rsid w:val="00F26C2F"/>
    <w:rsid w:val="00F30842"/>
    <w:rsid w:val="00F31B40"/>
    <w:rsid w:val="00F32AC2"/>
    <w:rsid w:val="00F33A8A"/>
    <w:rsid w:val="00F3556F"/>
    <w:rsid w:val="00F3571B"/>
    <w:rsid w:val="00F40A39"/>
    <w:rsid w:val="00F41734"/>
    <w:rsid w:val="00F42657"/>
    <w:rsid w:val="00F43DF2"/>
    <w:rsid w:val="00F43E15"/>
    <w:rsid w:val="00F45452"/>
    <w:rsid w:val="00F479CD"/>
    <w:rsid w:val="00F5103F"/>
    <w:rsid w:val="00F511E0"/>
    <w:rsid w:val="00F53242"/>
    <w:rsid w:val="00F5355E"/>
    <w:rsid w:val="00F54F11"/>
    <w:rsid w:val="00F54FAF"/>
    <w:rsid w:val="00F5687D"/>
    <w:rsid w:val="00F57F3B"/>
    <w:rsid w:val="00F60722"/>
    <w:rsid w:val="00F620ED"/>
    <w:rsid w:val="00F626D7"/>
    <w:rsid w:val="00F62A86"/>
    <w:rsid w:val="00F63807"/>
    <w:rsid w:val="00F646E8"/>
    <w:rsid w:val="00F6471A"/>
    <w:rsid w:val="00F64BE9"/>
    <w:rsid w:val="00F65F47"/>
    <w:rsid w:val="00F66B24"/>
    <w:rsid w:val="00F67B56"/>
    <w:rsid w:val="00F67F82"/>
    <w:rsid w:val="00F7743E"/>
    <w:rsid w:val="00F7790E"/>
    <w:rsid w:val="00F82DFC"/>
    <w:rsid w:val="00F85974"/>
    <w:rsid w:val="00F864CC"/>
    <w:rsid w:val="00F91694"/>
    <w:rsid w:val="00F937DF"/>
    <w:rsid w:val="00F942BB"/>
    <w:rsid w:val="00F94634"/>
    <w:rsid w:val="00F94B7E"/>
    <w:rsid w:val="00F95ED6"/>
    <w:rsid w:val="00F96A7B"/>
    <w:rsid w:val="00FA2737"/>
    <w:rsid w:val="00FA3B43"/>
    <w:rsid w:val="00FA42A5"/>
    <w:rsid w:val="00FA5711"/>
    <w:rsid w:val="00FA6762"/>
    <w:rsid w:val="00FA69ED"/>
    <w:rsid w:val="00FA7438"/>
    <w:rsid w:val="00FA7E8C"/>
    <w:rsid w:val="00FB1914"/>
    <w:rsid w:val="00FB2782"/>
    <w:rsid w:val="00FB2BC7"/>
    <w:rsid w:val="00FB4DAD"/>
    <w:rsid w:val="00FB5E09"/>
    <w:rsid w:val="00FC09D8"/>
    <w:rsid w:val="00FC1A72"/>
    <w:rsid w:val="00FC321F"/>
    <w:rsid w:val="00FC3420"/>
    <w:rsid w:val="00FC5020"/>
    <w:rsid w:val="00FC670D"/>
    <w:rsid w:val="00FC73F8"/>
    <w:rsid w:val="00FC7C1D"/>
    <w:rsid w:val="00FD2502"/>
    <w:rsid w:val="00FD3FDD"/>
    <w:rsid w:val="00FD3FF1"/>
    <w:rsid w:val="00FD530F"/>
    <w:rsid w:val="00FD58D3"/>
    <w:rsid w:val="00FD59CF"/>
    <w:rsid w:val="00FD6DAF"/>
    <w:rsid w:val="00FE2396"/>
    <w:rsid w:val="00FE4125"/>
    <w:rsid w:val="00FF02E3"/>
    <w:rsid w:val="00FF079A"/>
    <w:rsid w:val="00FF3989"/>
    <w:rsid w:val="00FF59ED"/>
    <w:rsid w:val="00FF5A98"/>
    <w:rsid w:val="00FF6E0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link w:val="Titre2Car"/>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semiHidden/>
  </w:style>
  <w:style w:type="table" w:default="1" w:styleId="TableauNormal">
    <w:name w:val="Normal Table"/>
    <w:semiHidden/>
    <w:tblPr>
      <w:tblInd w:w="0" w:type="dxa"/>
      <w:tblCellMar>
        <w:top w:w="0" w:type="dxa"/>
        <w:left w:w="108" w:type="dxa"/>
        <w:bottom w:w="0" w:type="dxa"/>
        <w:right w:w="108" w:type="dxa"/>
      </w:tblCellMar>
    </w:tblPr>
  </w:style>
  <w:style w:type="numbering" w:default="1" w:styleId="Aucuneliste">
    <w:name w:val="No List"/>
    <w:semiHidden/>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 w:type="character" w:styleId="lev">
    <w:name w:val="Strong"/>
    <w:qFormat/>
    <w:rsid w:val="00A609B4"/>
    <w:rPr>
      <w:b/>
      <w:bCs/>
    </w:rPr>
  </w:style>
  <w:style w:type="paragraph" w:styleId="Date">
    <w:name w:val="Date"/>
    <w:basedOn w:val="Normal"/>
    <w:next w:val="Normal"/>
    <w:rsid w:val="00475C55"/>
  </w:style>
  <w:style w:type="paragraph" w:styleId="Lgende">
    <w:name w:val="caption"/>
    <w:basedOn w:val="Normal"/>
    <w:next w:val="Normal"/>
    <w:qFormat/>
    <w:rsid w:val="00C86B6B"/>
    <w:pPr>
      <w:spacing w:after="120"/>
    </w:pPr>
    <w:rPr>
      <w:rFonts w:eastAsia="MS Mincho"/>
      <w:b/>
      <w:bCs/>
      <w:sz w:val="20"/>
      <w:szCs w:val="20"/>
      <w:lang w:eastAsia="ja-JP"/>
    </w:rPr>
  </w:style>
  <w:style w:type="character" w:customStyle="1" w:styleId="Titre2Car">
    <w:name w:val="Titre 2 Car"/>
    <w:link w:val="Titre2"/>
    <w:rsid w:val="00B74783"/>
    <w:rPr>
      <w:rFonts w:ascii="Arial" w:hAnsi="Arial" w:cs="Arial"/>
      <w:b/>
      <w:bCs/>
      <w:i/>
      <w:i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link w:val="Titre2Car"/>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semiHidden/>
  </w:style>
  <w:style w:type="table" w:default="1" w:styleId="TableauNormal">
    <w:name w:val="Normal Table"/>
    <w:semiHidden/>
    <w:tblPr>
      <w:tblInd w:w="0" w:type="dxa"/>
      <w:tblCellMar>
        <w:top w:w="0" w:type="dxa"/>
        <w:left w:w="108" w:type="dxa"/>
        <w:bottom w:w="0" w:type="dxa"/>
        <w:right w:w="108" w:type="dxa"/>
      </w:tblCellMar>
    </w:tblPr>
  </w:style>
  <w:style w:type="numbering" w:default="1" w:styleId="Aucuneliste">
    <w:name w:val="No List"/>
    <w:semiHidden/>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 w:type="character" w:styleId="lev">
    <w:name w:val="Strong"/>
    <w:qFormat/>
    <w:rsid w:val="00A609B4"/>
    <w:rPr>
      <w:b/>
      <w:bCs/>
    </w:rPr>
  </w:style>
  <w:style w:type="paragraph" w:styleId="Date">
    <w:name w:val="Date"/>
    <w:basedOn w:val="Normal"/>
    <w:next w:val="Normal"/>
    <w:rsid w:val="00475C55"/>
  </w:style>
  <w:style w:type="paragraph" w:styleId="Lgende">
    <w:name w:val="caption"/>
    <w:basedOn w:val="Normal"/>
    <w:next w:val="Normal"/>
    <w:qFormat/>
    <w:rsid w:val="00C86B6B"/>
    <w:pPr>
      <w:spacing w:after="120"/>
    </w:pPr>
    <w:rPr>
      <w:rFonts w:eastAsia="MS Mincho"/>
      <w:b/>
      <w:bCs/>
      <w:sz w:val="20"/>
      <w:szCs w:val="20"/>
      <w:lang w:eastAsia="ja-JP"/>
    </w:rPr>
  </w:style>
  <w:style w:type="character" w:customStyle="1" w:styleId="Titre2Car">
    <w:name w:val="Titre 2 Car"/>
    <w:link w:val="Titre2"/>
    <w:rsid w:val="00B74783"/>
    <w:rPr>
      <w:rFonts w:ascii="Arial" w:hAnsi="Arial" w:cs="Arial"/>
      <w:b/>
      <w:bCs/>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38618">
      <w:bodyDiv w:val="1"/>
      <w:marLeft w:val="0"/>
      <w:marRight w:val="0"/>
      <w:marTop w:val="0"/>
      <w:marBottom w:val="0"/>
      <w:divBdr>
        <w:top w:val="none" w:sz="0" w:space="0" w:color="auto"/>
        <w:left w:val="none" w:sz="0" w:space="0" w:color="auto"/>
        <w:bottom w:val="none" w:sz="0" w:space="0" w:color="auto"/>
        <w:right w:val="none" w:sz="0" w:space="0" w:color="auto"/>
      </w:divBdr>
    </w:div>
    <w:div w:id="24252054">
      <w:bodyDiv w:val="1"/>
      <w:marLeft w:val="120"/>
      <w:marRight w:val="60"/>
      <w:marTop w:val="75"/>
      <w:marBottom w:val="60"/>
      <w:divBdr>
        <w:top w:val="none" w:sz="0" w:space="0" w:color="auto"/>
        <w:left w:val="none" w:sz="0" w:space="0" w:color="auto"/>
        <w:bottom w:val="none" w:sz="0" w:space="0" w:color="auto"/>
        <w:right w:val="none" w:sz="0" w:space="0" w:color="auto"/>
      </w:divBdr>
      <w:divsChild>
        <w:div w:id="904952080">
          <w:marLeft w:val="330"/>
          <w:marRight w:val="0"/>
          <w:marTop w:val="0"/>
          <w:marBottom w:val="0"/>
          <w:divBdr>
            <w:top w:val="none" w:sz="0" w:space="0" w:color="auto"/>
            <w:left w:val="none" w:sz="0" w:space="0" w:color="auto"/>
            <w:bottom w:val="none" w:sz="0" w:space="0" w:color="auto"/>
            <w:right w:val="none" w:sz="0" w:space="0" w:color="auto"/>
          </w:divBdr>
        </w:div>
      </w:divsChild>
    </w:div>
    <w:div w:id="29306691">
      <w:bodyDiv w:val="1"/>
      <w:marLeft w:val="120"/>
      <w:marRight w:val="60"/>
      <w:marTop w:val="75"/>
      <w:marBottom w:val="60"/>
      <w:divBdr>
        <w:top w:val="none" w:sz="0" w:space="0" w:color="auto"/>
        <w:left w:val="none" w:sz="0" w:space="0" w:color="auto"/>
        <w:bottom w:val="none" w:sz="0" w:space="0" w:color="auto"/>
        <w:right w:val="none" w:sz="0" w:space="0" w:color="auto"/>
      </w:divBdr>
      <w:divsChild>
        <w:div w:id="1353873069">
          <w:marLeft w:val="330"/>
          <w:marRight w:val="0"/>
          <w:marTop w:val="0"/>
          <w:marBottom w:val="0"/>
          <w:divBdr>
            <w:top w:val="none" w:sz="0" w:space="0" w:color="auto"/>
            <w:left w:val="none" w:sz="0" w:space="0" w:color="auto"/>
            <w:bottom w:val="none" w:sz="0" w:space="0" w:color="auto"/>
            <w:right w:val="none" w:sz="0" w:space="0" w:color="auto"/>
          </w:divBdr>
        </w:div>
      </w:divsChild>
    </w:div>
    <w:div w:id="198053020">
      <w:bodyDiv w:val="1"/>
      <w:marLeft w:val="0"/>
      <w:marRight w:val="0"/>
      <w:marTop w:val="0"/>
      <w:marBottom w:val="0"/>
      <w:divBdr>
        <w:top w:val="none" w:sz="0" w:space="0" w:color="auto"/>
        <w:left w:val="none" w:sz="0" w:space="0" w:color="auto"/>
        <w:bottom w:val="none" w:sz="0" w:space="0" w:color="auto"/>
        <w:right w:val="none" w:sz="0" w:space="0" w:color="auto"/>
      </w:divBdr>
    </w:div>
    <w:div w:id="201984924">
      <w:bodyDiv w:val="1"/>
      <w:marLeft w:val="0"/>
      <w:marRight w:val="0"/>
      <w:marTop w:val="0"/>
      <w:marBottom w:val="0"/>
      <w:divBdr>
        <w:top w:val="none" w:sz="0" w:space="0" w:color="auto"/>
        <w:left w:val="none" w:sz="0" w:space="0" w:color="auto"/>
        <w:bottom w:val="none" w:sz="0" w:space="0" w:color="auto"/>
        <w:right w:val="none" w:sz="0" w:space="0" w:color="auto"/>
      </w:divBdr>
    </w:div>
    <w:div w:id="208416463">
      <w:bodyDiv w:val="1"/>
      <w:marLeft w:val="0"/>
      <w:marRight w:val="0"/>
      <w:marTop w:val="0"/>
      <w:marBottom w:val="0"/>
      <w:divBdr>
        <w:top w:val="none" w:sz="0" w:space="0" w:color="auto"/>
        <w:left w:val="none" w:sz="0" w:space="0" w:color="auto"/>
        <w:bottom w:val="none" w:sz="0" w:space="0" w:color="auto"/>
        <w:right w:val="none" w:sz="0" w:space="0" w:color="auto"/>
      </w:divBdr>
    </w:div>
    <w:div w:id="217208935">
      <w:bodyDiv w:val="1"/>
      <w:marLeft w:val="120"/>
      <w:marRight w:val="60"/>
      <w:marTop w:val="75"/>
      <w:marBottom w:val="60"/>
      <w:divBdr>
        <w:top w:val="none" w:sz="0" w:space="0" w:color="auto"/>
        <w:left w:val="none" w:sz="0" w:space="0" w:color="auto"/>
        <w:bottom w:val="none" w:sz="0" w:space="0" w:color="auto"/>
        <w:right w:val="none" w:sz="0" w:space="0" w:color="auto"/>
      </w:divBdr>
      <w:divsChild>
        <w:div w:id="2114549321">
          <w:marLeft w:val="330"/>
          <w:marRight w:val="0"/>
          <w:marTop w:val="0"/>
          <w:marBottom w:val="0"/>
          <w:divBdr>
            <w:top w:val="none" w:sz="0" w:space="0" w:color="auto"/>
            <w:left w:val="none" w:sz="0" w:space="0" w:color="auto"/>
            <w:bottom w:val="none" w:sz="0" w:space="0" w:color="auto"/>
            <w:right w:val="none" w:sz="0" w:space="0" w:color="auto"/>
          </w:divBdr>
        </w:div>
      </w:divsChild>
    </w:div>
    <w:div w:id="247082603">
      <w:bodyDiv w:val="1"/>
      <w:marLeft w:val="0"/>
      <w:marRight w:val="0"/>
      <w:marTop w:val="0"/>
      <w:marBottom w:val="0"/>
      <w:divBdr>
        <w:top w:val="none" w:sz="0" w:space="0" w:color="auto"/>
        <w:left w:val="none" w:sz="0" w:space="0" w:color="auto"/>
        <w:bottom w:val="none" w:sz="0" w:space="0" w:color="auto"/>
        <w:right w:val="none" w:sz="0" w:space="0" w:color="auto"/>
      </w:divBdr>
    </w:div>
    <w:div w:id="268510943">
      <w:bodyDiv w:val="1"/>
      <w:marLeft w:val="0"/>
      <w:marRight w:val="0"/>
      <w:marTop w:val="0"/>
      <w:marBottom w:val="0"/>
      <w:divBdr>
        <w:top w:val="none" w:sz="0" w:space="0" w:color="auto"/>
        <w:left w:val="none" w:sz="0" w:space="0" w:color="auto"/>
        <w:bottom w:val="none" w:sz="0" w:space="0" w:color="auto"/>
        <w:right w:val="none" w:sz="0" w:space="0" w:color="auto"/>
      </w:divBdr>
    </w:div>
    <w:div w:id="656806895">
      <w:bodyDiv w:val="1"/>
      <w:marLeft w:val="0"/>
      <w:marRight w:val="0"/>
      <w:marTop w:val="0"/>
      <w:marBottom w:val="0"/>
      <w:divBdr>
        <w:top w:val="none" w:sz="0" w:space="0" w:color="auto"/>
        <w:left w:val="none" w:sz="0" w:space="0" w:color="auto"/>
        <w:bottom w:val="none" w:sz="0" w:space="0" w:color="auto"/>
        <w:right w:val="none" w:sz="0" w:space="0" w:color="auto"/>
      </w:divBdr>
    </w:div>
    <w:div w:id="659583009">
      <w:bodyDiv w:val="1"/>
      <w:marLeft w:val="120"/>
      <w:marRight w:val="60"/>
      <w:marTop w:val="75"/>
      <w:marBottom w:val="60"/>
      <w:divBdr>
        <w:top w:val="none" w:sz="0" w:space="0" w:color="auto"/>
        <w:left w:val="none" w:sz="0" w:space="0" w:color="auto"/>
        <w:bottom w:val="none" w:sz="0" w:space="0" w:color="auto"/>
        <w:right w:val="none" w:sz="0" w:space="0" w:color="auto"/>
      </w:divBdr>
      <w:divsChild>
        <w:div w:id="1704818143">
          <w:marLeft w:val="330"/>
          <w:marRight w:val="0"/>
          <w:marTop w:val="0"/>
          <w:marBottom w:val="0"/>
          <w:divBdr>
            <w:top w:val="none" w:sz="0" w:space="0" w:color="auto"/>
            <w:left w:val="none" w:sz="0" w:space="0" w:color="auto"/>
            <w:bottom w:val="none" w:sz="0" w:space="0" w:color="auto"/>
            <w:right w:val="none" w:sz="0" w:space="0" w:color="auto"/>
          </w:divBdr>
        </w:div>
      </w:divsChild>
    </w:div>
    <w:div w:id="811948788">
      <w:bodyDiv w:val="1"/>
      <w:marLeft w:val="0"/>
      <w:marRight w:val="0"/>
      <w:marTop w:val="0"/>
      <w:marBottom w:val="0"/>
      <w:divBdr>
        <w:top w:val="none" w:sz="0" w:space="0" w:color="auto"/>
        <w:left w:val="none" w:sz="0" w:space="0" w:color="auto"/>
        <w:bottom w:val="none" w:sz="0" w:space="0" w:color="auto"/>
        <w:right w:val="none" w:sz="0" w:space="0" w:color="auto"/>
      </w:divBdr>
      <w:divsChild>
        <w:div w:id="1576550909">
          <w:marLeft w:val="0"/>
          <w:marRight w:val="0"/>
          <w:marTop w:val="0"/>
          <w:marBottom w:val="0"/>
          <w:divBdr>
            <w:top w:val="none" w:sz="0" w:space="0" w:color="auto"/>
            <w:left w:val="none" w:sz="0" w:space="0" w:color="auto"/>
            <w:bottom w:val="none" w:sz="0" w:space="0" w:color="auto"/>
            <w:right w:val="none" w:sz="0" w:space="0" w:color="auto"/>
          </w:divBdr>
        </w:div>
        <w:div w:id="1974212872">
          <w:marLeft w:val="0"/>
          <w:marRight w:val="0"/>
          <w:marTop w:val="0"/>
          <w:marBottom w:val="0"/>
          <w:divBdr>
            <w:top w:val="none" w:sz="0" w:space="0" w:color="auto"/>
            <w:left w:val="none" w:sz="0" w:space="0" w:color="auto"/>
            <w:bottom w:val="none" w:sz="0" w:space="0" w:color="auto"/>
            <w:right w:val="none" w:sz="0" w:space="0" w:color="auto"/>
          </w:divBdr>
        </w:div>
        <w:div w:id="2081370505">
          <w:marLeft w:val="0"/>
          <w:marRight w:val="0"/>
          <w:marTop w:val="0"/>
          <w:marBottom w:val="0"/>
          <w:divBdr>
            <w:top w:val="none" w:sz="0" w:space="0" w:color="auto"/>
            <w:left w:val="none" w:sz="0" w:space="0" w:color="auto"/>
            <w:bottom w:val="none" w:sz="0" w:space="0" w:color="auto"/>
            <w:right w:val="none" w:sz="0" w:space="0" w:color="auto"/>
          </w:divBdr>
        </w:div>
      </w:divsChild>
    </w:div>
    <w:div w:id="903028824">
      <w:bodyDiv w:val="1"/>
      <w:marLeft w:val="0"/>
      <w:marRight w:val="0"/>
      <w:marTop w:val="0"/>
      <w:marBottom w:val="0"/>
      <w:divBdr>
        <w:top w:val="none" w:sz="0" w:space="0" w:color="auto"/>
        <w:left w:val="none" w:sz="0" w:space="0" w:color="auto"/>
        <w:bottom w:val="none" w:sz="0" w:space="0" w:color="auto"/>
        <w:right w:val="none" w:sz="0" w:space="0" w:color="auto"/>
      </w:divBdr>
    </w:div>
    <w:div w:id="1068963853">
      <w:bodyDiv w:val="1"/>
      <w:marLeft w:val="120"/>
      <w:marRight w:val="60"/>
      <w:marTop w:val="75"/>
      <w:marBottom w:val="60"/>
      <w:divBdr>
        <w:top w:val="none" w:sz="0" w:space="0" w:color="auto"/>
        <w:left w:val="none" w:sz="0" w:space="0" w:color="auto"/>
        <w:bottom w:val="none" w:sz="0" w:space="0" w:color="auto"/>
        <w:right w:val="none" w:sz="0" w:space="0" w:color="auto"/>
      </w:divBdr>
      <w:divsChild>
        <w:div w:id="497767698">
          <w:marLeft w:val="330"/>
          <w:marRight w:val="0"/>
          <w:marTop w:val="0"/>
          <w:marBottom w:val="0"/>
          <w:divBdr>
            <w:top w:val="none" w:sz="0" w:space="0" w:color="auto"/>
            <w:left w:val="none" w:sz="0" w:space="0" w:color="auto"/>
            <w:bottom w:val="none" w:sz="0" w:space="0" w:color="auto"/>
            <w:right w:val="none" w:sz="0" w:space="0" w:color="auto"/>
          </w:divBdr>
        </w:div>
      </w:divsChild>
    </w:div>
    <w:div w:id="1077706486">
      <w:bodyDiv w:val="1"/>
      <w:marLeft w:val="120"/>
      <w:marRight w:val="60"/>
      <w:marTop w:val="75"/>
      <w:marBottom w:val="60"/>
      <w:divBdr>
        <w:top w:val="none" w:sz="0" w:space="0" w:color="auto"/>
        <w:left w:val="none" w:sz="0" w:space="0" w:color="auto"/>
        <w:bottom w:val="none" w:sz="0" w:space="0" w:color="auto"/>
        <w:right w:val="none" w:sz="0" w:space="0" w:color="auto"/>
      </w:divBdr>
      <w:divsChild>
        <w:div w:id="749808701">
          <w:marLeft w:val="330"/>
          <w:marRight w:val="0"/>
          <w:marTop w:val="0"/>
          <w:marBottom w:val="0"/>
          <w:divBdr>
            <w:top w:val="none" w:sz="0" w:space="0" w:color="auto"/>
            <w:left w:val="none" w:sz="0" w:space="0" w:color="auto"/>
            <w:bottom w:val="none" w:sz="0" w:space="0" w:color="auto"/>
            <w:right w:val="none" w:sz="0" w:space="0" w:color="auto"/>
          </w:divBdr>
        </w:div>
      </w:divsChild>
    </w:div>
    <w:div w:id="1204945790">
      <w:bodyDiv w:val="1"/>
      <w:marLeft w:val="120"/>
      <w:marRight w:val="60"/>
      <w:marTop w:val="75"/>
      <w:marBottom w:val="60"/>
      <w:divBdr>
        <w:top w:val="none" w:sz="0" w:space="0" w:color="auto"/>
        <w:left w:val="none" w:sz="0" w:space="0" w:color="auto"/>
        <w:bottom w:val="none" w:sz="0" w:space="0" w:color="auto"/>
        <w:right w:val="none" w:sz="0" w:space="0" w:color="auto"/>
      </w:divBdr>
    </w:div>
    <w:div w:id="1275018639">
      <w:bodyDiv w:val="1"/>
      <w:marLeft w:val="120"/>
      <w:marRight w:val="60"/>
      <w:marTop w:val="75"/>
      <w:marBottom w:val="60"/>
      <w:divBdr>
        <w:top w:val="none" w:sz="0" w:space="0" w:color="auto"/>
        <w:left w:val="none" w:sz="0" w:space="0" w:color="auto"/>
        <w:bottom w:val="none" w:sz="0" w:space="0" w:color="auto"/>
        <w:right w:val="none" w:sz="0" w:space="0" w:color="auto"/>
      </w:divBdr>
      <w:divsChild>
        <w:div w:id="308095778">
          <w:marLeft w:val="330"/>
          <w:marRight w:val="0"/>
          <w:marTop w:val="0"/>
          <w:marBottom w:val="0"/>
          <w:divBdr>
            <w:top w:val="none" w:sz="0" w:space="0" w:color="auto"/>
            <w:left w:val="none" w:sz="0" w:space="0" w:color="auto"/>
            <w:bottom w:val="none" w:sz="0" w:space="0" w:color="auto"/>
            <w:right w:val="none" w:sz="0" w:space="0" w:color="auto"/>
          </w:divBdr>
        </w:div>
      </w:divsChild>
    </w:div>
    <w:div w:id="1353533398">
      <w:bodyDiv w:val="1"/>
      <w:marLeft w:val="120"/>
      <w:marRight w:val="60"/>
      <w:marTop w:val="75"/>
      <w:marBottom w:val="60"/>
      <w:divBdr>
        <w:top w:val="none" w:sz="0" w:space="0" w:color="auto"/>
        <w:left w:val="none" w:sz="0" w:space="0" w:color="auto"/>
        <w:bottom w:val="none" w:sz="0" w:space="0" w:color="auto"/>
        <w:right w:val="none" w:sz="0" w:space="0" w:color="auto"/>
      </w:divBdr>
      <w:divsChild>
        <w:div w:id="1928034077">
          <w:marLeft w:val="330"/>
          <w:marRight w:val="0"/>
          <w:marTop w:val="0"/>
          <w:marBottom w:val="0"/>
          <w:divBdr>
            <w:top w:val="none" w:sz="0" w:space="0" w:color="auto"/>
            <w:left w:val="none" w:sz="0" w:space="0" w:color="auto"/>
            <w:bottom w:val="none" w:sz="0" w:space="0" w:color="auto"/>
            <w:right w:val="none" w:sz="0" w:space="0" w:color="auto"/>
          </w:divBdr>
        </w:div>
      </w:divsChild>
    </w:div>
    <w:div w:id="1393428726">
      <w:bodyDiv w:val="1"/>
      <w:marLeft w:val="0"/>
      <w:marRight w:val="0"/>
      <w:marTop w:val="0"/>
      <w:marBottom w:val="0"/>
      <w:divBdr>
        <w:top w:val="none" w:sz="0" w:space="0" w:color="auto"/>
        <w:left w:val="none" w:sz="0" w:space="0" w:color="auto"/>
        <w:bottom w:val="none" w:sz="0" w:space="0" w:color="auto"/>
        <w:right w:val="none" w:sz="0" w:space="0" w:color="auto"/>
      </w:divBdr>
      <w:divsChild>
        <w:div w:id="1000278943">
          <w:marLeft w:val="209"/>
          <w:marRight w:val="209"/>
          <w:marTop w:val="100"/>
          <w:marBottom w:val="100"/>
          <w:divBdr>
            <w:top w:val="none" w:sz="0" w:space="0" w:color="auto"/>
            <w:left w:val="none" w:sz="0" w:space="0" w:color="auto"/>
            <w:bottom w:val="none" w:sz="0" w:space="0" w:color="auto"/>
            <w:right w:val="none" w:sz="0" w:space="0" w:color="auto"/>
          </w:divBdr>
          <w:divsChild>
            <w:div w:id="1894005062">
              <w:marLeft w:val="0"/>
              <w:marRight w:val="0"/>
              <w:marTop w:val="0"/>
              <w:marBottom w:val="0"/>
              <w:divBdr>
                <w:top w:val="none" w:sz="0" w:space="0" w:color="auto"/>
                <w:left w:val="none" w:sz="0" w:space="0" w:color="auto"/>
                <w:bottom w:val="none" w:sz="0" w:space="0" w:color="auto"/>
                <w:right w:val="none" w:sz="0" w:space="0" w:color="auto"/>
              </w:divBdr>
              <w:divsChild>
                <w:div w:id="633872019">
                  <w:marLeft w:val="0"/>
                  <w:marRight w:val="0"/>
                  <w:marTop w:val="0"/>
                  <w:marBottom w:val="0"/>
                  <w:divBdr>
                    <w:top w:val="none" w:sz="0" w:space="0" w:color="auto"/>
                    <w:left w:val="none" w:sz="0" w:space="0" w:color="auto"/>
                    <w:bottom w:val="none" w:sz="0" w:space="0" w:color="auto"/>
                    <w:right w:val="none" w:sz="0" w:space="0" w:color="auto"/>
                  </w:divBdr>
                  <w:divsChild>
                    <w:div w:id="1802965941">
                      <w:marLeft w:val="0"/>
                      <w:marRight w:val="0"/>
                      <w:marTop w:val="0"/>
                      <w:marBottom w:val="0"/>
                      <w:divBdr>
                        <w:top w:val="none" w:sz="0" w:space="0" w:color="auto"/>
                        <w:left w:val="none" w:sz="0" w:space="0" w:color="auto"/>
                        <w:bottom w:val="none" w:sz="0" w:space="0" w:color="auto"/>
                        <w:right w:val="none" w:sz="0" w:space="0" w:color="auto"/>
                      </w:divBdr>
                      <w:divsChild>
                        <w:div w:id="2134471374">
                          <w:marLeft w:val="0"/>
                          <w:marRight w:val="0"/>
                          <w:marTop w:val="0"/>
                          <w:marBottom w:val="0"/>
                          <w:divBdr>
                            <w:top w:val="none" w:sz="0" w:space="0" w:color="auto"/>
                            <w:left w:val="none" w:sz="0" w:space="0" w:color="auto"/>
                            <w:bottom w:val="none" w:sz="0" w:space="0" w:color="auto"/>
                            <w:right w:val="none" w:sz="0" w:space="0" w:color="auto"/>
                          </w:divBdr>
                          <w:divsChild>
                            <w:div w:id="12627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312916">
      <w:bodyDiv w:val="1"/>
      <w:marLeft w:val="0"/>
      <w:marRight w:val="0"/>
      <w:marTop w:val="0"/>
      <w:marBottom w:val="0"/>
      <w:divBdr>
        <w:top w:val="none" w:sz="0" w:space="0" w:color="auto"/>
        <w:left w:val="none" w:sz="0" w:space="0" w:color="auto"/>
        <w:bottom w:val="none" w:sz="0" w:space="0" w:color="auto"/>
        <w:right w:val="none" w:sz="0" w:space="0" w:color="auto"/>
      </w:divBdr>
    </w:div>
    <w:div w:id="1452552058">
      <w:bodyDiv w:val="1"/>
      <w:marLeft w:val="120"/>
      <w:marRight w:val="60"/>
      <w:marTop w:val="75"/>
      <w:marBottom w:val="60"/>
      <w:divBdr>
        <w:top w:val="none" w:sz="0" w:space="0" w:color="auto"/>
        <w:left w:val="none" w:sz="0" w:space="0" w:color="auto"/>
        <w:bottom w:val="none" w:sz="0" w:space="0" w:color="auto"/>
        <w:right w:val="none" w:sz="0" w:space="0" w:color="auto"/>
      </w:divBdr>
      <w:divsChild>
        <w:div w:id="424499949">
          <w:marLeft w:val="330"/>
          <w:marRight w:val="0"/>
          <w:marTop w:val="0"/>
          <w:marBottom w:val="0"/>
          <w:divBdr>
            <w:top w:val="none" w:sz="0" w:space="0" w:color="auto"/>
            <w:left w:val="none" w:sz="0" w:space="0" w:color="auto"/>
            <w:bottom w:val="none" w:sz="0" w:space="0" w:color="auto"/>
            <w:right w:val="none" w:sz="0" w:space="0" w:color="auto"/>
          </w:divBdr>
        </w:div>
      </w:divsChild>
    </w:div>
    <w:div w:id="1522277044">
      <w:bodyDiv w:val="1"/>
      <w:marLeft w:val="0"/>
      <w:marRight w:val="0"/>
      <w:marTop w:val="0"/>
      <w:marBottom w:val="0"/>
      <w:divBdr>
        <w:top w:val="none" w:sz="0" w:space="0" w:color="auto"/>
        <w:left w:val="none" w:sz="0" w:space="0" w:color="auto"/>
        <w:bottom w:val="none" w:sz="0" w:space="0" w:color="auto"/>
        <w:right w:val="none" w:sz="0" w:space="0" w:color="auto"/>
      </w:divBdr>
    </w:div>
    <w:div w:id="1668363714">
      <w:bodyDiv w:val="1"/>
      <w:marLeft w:val="0"/>
      <w:marRight w:val="0"/>
      <w:marTop w:val="0"/>
      <w:marBottom w:val="0"/>
      <w:divBdr>
        <w:top w:val="none" w:sz="0" w:space="0" w:color="auto"/>
        <w:left w:val="none" w:sz="0" w:space="0" w:color="auto"/>
        <w:bottom w:val="none" w:sz="0" w:space="0" w:color="auto"/>
        <w:right w:val="none" w:sz="0" w:space="0" w:color="auto"/>
      </w:divBdr>
    </w:div>
    <w:div w:id="1718431364">
      <w:bodyDiv w:val="1"/>
      <w:marLeft w:val="120"/>
      <w:marRight w:val="60"/>
      <w:marTop w:val="75"/>
      <w:marBottom w:val="60"/>
      <w:divBdr>
        <w:top w:val="none" w:sz="0" w:space="0" w:color="auto"/>
        <w:left w:val="none" w:sz="0" w:space="0" w:color="auto"/>
        <w:bottom w:val="none" w:sz="0" w:space="0" w:color="auto"/>
        <w:right w:val="none" w:sz="0" w:space="0" w:color="auto"/>
      </w:divBdr>
      <w:divsChild>
        <w:div w:id="9451286">
          <w:marLeft w:val="330"/>
          <w:marRight w:val="0"/>
          <w:marTop w:val="0"/>
          <w:marBottom w:val="0"/>
          <w:divBdr>
            <w:top w:val="none" w:sz="0" w:space="0" w:color="auto"/>
            <w:left w:val="none" w:sz="0" w:space="0" w:color="auto"/>
            <w:bottom w:val="none" w:sz="0" w:space="0" w:color="auto"/>
            <w:right w:val="none" w:sz="0" w:space="0" w:color="auto"/>
          </w:divBdr>
        </w:div>
      </w:divsChild>
    </w:div>
    <w:div w:id="1730421610">
      <w:bodyDiv w:val="1"/>
      <w:marLeft w:val="120"/>
      <w:marRight w:val="60"/>
      <w:marTop w:val="75"/>
      <w:marBottom w:val="60"/>
      <w:divBdr>
        <w:top w:val="none" w:sz="0" w:space="0" w:color="auto"/>
        <w:left w:val="none" w:sz="0" w:space="0" w:color="auto"/>
        <w:bottom w:val="none" w:sz="0" w:space="0" w:color="auto"/>
        <w:right w:val="none" w:sz="0" w:space="0" w:color="auto"/>
      </w:divBdr>
      <w:divsChild>
        <w:div w:id="412316893">
          <w:marLeft w:val="330"/>
          <w:marRight w:val="0"/>
          <w:marTop w:val="0"/>
          <w:marBottom w:val="0"/>
          <w:divBdr>
            <w:top w:val="none" w:sz="0" w:space="0" w:color="auto"/>
            <w:left w:val="none" w:sz="0" w:space="0" w:color="auto"/>
            <w:bottom w:val="none" w:sz="0" w:space="0" w:color="auto"/>
            <w:right w:val="none" w:sz="0" w:space="0" w:color="auto"/>
          </w:divBdr>
        </w:div>
      </w:divsChild>
    </w:div>
    <w:div w:id="1777140527">
      <w:bodyDiv w:val="1"/>
      <w:marLeft w:val="0"/>
      <w:marRight w:val="0"/>
      <w:marTop w:val="0"/>
      <w:marBottom w:val="0"/>
      <w:divBdr>
        <w:top w:val="none" w:sz="0" w:space="0" w:color="auto"/>
        <w:left w:val="none" w:sz="0" w:space="0" w:color="auto"/>
        <w:bottom w:val="none" w:sz="0" w:space="0" w:color="auto"/>
        <w:right w:val="none" w:sz="0" w:space="0" w:color="auto"/>
      </w:divBdr>
    </w:div>
    <w:div w:id="1815949865">
      <w:bodyDiv w:val="1"/>
      <w:marLeft w:val="0"/>
      <w:marRight w:val="0"/>
      <w:marTop w:val="0"/>
      <w:marBottom w:val="0"/>
      <w:divBdr>
        <w:top w:val="none" w:sz="0" w:space="0" w:color="auto"/>
        <w:left w:val="none" w:sz="0" w:space="0" w:color="auto"/>
        <w:bottom w:val="none" w:sz="0" w:space="0" w:color="auto"/>
        <w:right w:val="none" w:sz="0" w:space="0" w:color="auto"/>
      </w:divBdr>
    </w:div>
    <w:div w:id="1989548683">
      <w:bodyDiv w:val="1"/>
      <w:marLeft w:val="192"/>
      <w:marRight w:val="192"/>
      <w:marTop w:val="192"/>
      <w:marBottom w:val="192"/>
      <w:divBdr>
        <w:top w:val="none" w:sz="0" w:space="0" w:color="auto"/>
        <w:left w:val="none" w:sz="0" w:space="0" w:color="auto"/>
        <w:bottom w:val="none" w:sz="0" w:space="0" w:color="auto"/>
        <w:right w:val="none" w:sz="0" w:space="0" w:color="auto"/>
      </w:divBdr>
      <w:divsChild>
        <w:div w:id="887911475">
          <w:marLeft w:val="0"/>
          <w:marRight w:val="0"/>
          <w:marTop w:val="0"/>
          <w:marBottom w:val="0"/>
          <w:divBdr>
            <w:top w:val="none" w:sz="0" w:space="0" w:color="auto"/>
            <w:left w:val="none" w:sz="0" w:space="0" w:color="auto"/>
            <w:bottom w:val="none" w:sz="0" w:space="0" w:color="auto"/>
            <w:right w:val="none" w:sz="0" w:space="0" w:color="auto"/>
          </w:divBdr>
          <w:divsChild>
            <w:div w:id="2015298860">
              <w:marLeft w:val="0"/>
              <w:marRight w:val="0"/>
              <w:marTop w:val="0"/>
              <w:marBottom w:val="0"/>
              <w:divBdr>
                <w:top w:val="none" w:sz="0" w:space="0" w:color="CCCCCC"/>
                <w:left w:val="none" w:sz="0" w:space="0" w:color="CCCCCC"/>
                <w:bottom w:val="none" w:sz="0" w:space="0" w:color="CCCCCC"/>
                <w:right w:val="none" w:sz="0" w:space="0" w:color="CCCCCC"/>
              </w:divBdr>
            </w:div>
          </w:divsChild>
        </w:div>
      </w:divsChild>
    </w:div>
    <w:div w:id="2067023232">
      <w:bodyDiv w:val="1"/>
      <w:marLeft w:val="0"/>
      <w:marRight w:val="0"/>
      <w:marTop w:val="0"/>
      <w:marBottom w:val="0"/>
      <w:divBdr>
        <w:top w:val="none" w:sz="0" w:space="0" w:color="auto"/>
        <w:left w:val="none" w:sz="0" w:space="0" w:color="auto"/>
        <w:bottom w:val="none" w:sz="0" w:space="0" w:color="auto"/>
        <w:right w:val="none" w:sz="0" w:space="0" w:color="auto"/>
      </w:divBdr>
      <w:divsChild>
        <w:div w:id="1558542341">
          <w:marLeft w:val="0"/>
          <w:marRight w:val="0"/>
          <w:marTop w:val="100"/>
          <w:marBottom w:val="100"/>
          <w:divBdr>
            <w:top w:val="none" w:sz="0" w:space="0" w:color="auto"/>
            <w:left w:val="none" w:sz="0" w:space="0" w:color="auto"/>
            <w:bottom w:val="none" w:sz="0" w:space="0" w:color="auto"/>
            <w:right w:val="none" w:sz="0" w:space="0" w:color="auto"/>
          </w:divBdr>
          <w:divsChild>
            <w:div w:id="1438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0272">
      <w:bodyDiv w:val="1"/>
      <w:marLeft w:val="0"/>
      <w:marRight w:val="0"/>
      <w:marTop w:val="0"/>
      <w:marBottom w:val="0"/>
      <w:divBdr>
        <w:top w:val="none" w:sz="0" w:space="0" w:color="auto"/>
        <w:left w:val="none" w:sz="0" w:space="0" w:color="auto"/>
        <w:bottom w:val="none" w:sz="0" w:space="0" w:color="auto"/>
        <w:right w:val="none" w:sz="0" w:space="0" w:color="auto"/>
      </w:divBdr>
      <w:divsChild>
        <w:div w:id="163516045">
          <w:marLeft w:val="0"/>
          <w:marRight w:val="0"/>
          <w:marTop w:val="0"/>
          <w:marBottom w:val="0"/>
          <w:divBdr>
            <w:top w:val="none" w:sz="0" w:space="0" w:color="auto"/>
            <w:left w:val="none" w:sz="0" w:space="0" w:color="auto"/>
            <w:bottom w:val="none" w:sz="0" w:space="0" w:color="auto"/>
            <w:right w:val="none" w:sz="0" w:space="0" w:color="auto"/>
          </w:divBdr>
        </w:div>
        <w:div w:id="6775419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77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55662">
      <w:bodyDiv w:val="1"/>
      <w:marLeft w:val="0"/>
      <w:marRight w:val="0"/>
      <w:marTop w:val="0"/>
      <w:marBottom w:val="0"/>
      <w:divBdr>
        <w:top w:val="none" w:sz="0" w:space="0" w:color="auto"/>
        <w:left w:val="none" w:sz="0" w:space="0" w:color="auto"/>
        <w:bottom w:val="none" w:sz="0" w:space="0" w:color="auto"/>
        <w:right w:val="none" w:sz="0" w:space="0" w:color="auto"/>
      </w:divBdr>
      <w:divsChild>
        <w:div w:id="592935851">
          <w:marLeft w:val="0"/>
          <w:marRight w:val="0"/>
          <w:marTop w:val="0"/>
          <w:marBottom w:val="0"/>
          <w:divBdr>
            <w:top w:val="none" w:sz="0" w:space="0" w:color="auto"/>
            <w:left w:val="none" w:sz="0" w:space="0" w:color="auto"/>
            <w:bottom w:val="none" w:sz="0" w:space="0" w:color="auto"/>
            <w:right w:val="none" w:sz="0" w:space="0" w:color="auto"/>
          </w:divBdr>
          <w:divsChild>
            <w:div w:id="2005695484">
              <w:marLeft w:val="0"/>
              <w:marRight w:val="0"/>
              <w:marTop w:val="0"/>
              <w:marBottom w:val="0"/>
              <w:divBdr>
                <w:top w:val="none" w:sz="0" w:space="0" w:color="auto"/>
                <w:left w:val="none" w:sz="0" w:space="0" w:color="auto"/>
                <w:bottom w:val="none" w:sz="0" w:space="0" w:color="auto"/>
                <w:right w:val="none" w:sz="0" w:space="0" w:color="auto"/>
              </w:divBdr>
              <w:divsChild>
                <w:div w:id="1489440602">
                  <w:marLeft w:val="0"/>
                  <w:marRight w:val="0"/>
                  <w:marTop w:val="0"/>
                  <w:marBottom w:val="0"/>
                  <w:divBdr>
                    <w:top w:val="none" w:sz="0" w:space="0" w:color="auto"/>
                    <w:left w:val="none" w:sz="0" w:space="0" w:color="auto"/>
                    <w:bottom w:val="none" w:sz="0" w:space="0" w:color="auto"/>
                    <w:right w:val="none" w:sz="0" w:space="0" w:color="auto"/>
                  </w:divBdr>
                  <w:divsChild>
                    <w:div w:id="1502043281">
                      <w:marLeft w:val="0"/>
                      <w:marRight w:val="0"/>
                      <w:marTop w:val="0"/>
                      <w:marBottom w:val="0"/>
                      <w:divBdr>
                        <w:top w:val="none" w:sz="0" w:space="0" w:color="auto"/>
                        <w:left w:val="none" w:sz="0" w:space="0" w:color="auto"/>
                        <w:bottom w:val="none" w:sz="0" w:space="0" w:color="auto"/>
                        <w:right w:val="none" w:sz="0" w:space="0" w:color="auto"/>
                      </w:divBdr>
                      <w:divsChild>
                        <w:div w:id="716078411">
                          <w:marLeft w:val="0"/>
                          <w:marRight w:val="0"/>
                          <w:marTop w:val="0"/>
                          <w:marBottom w:val="0"/>
                          <w:divBdr>
                            <w:top w:val="none" w:sz="0" w:space="0" w:color="auto"/>
                            <w:left w:val="none" w:sz="0" w:space="0" w:color="auto"/>
                            <w:bottom w:val="none" w:sz="0" w:space="0" w:color="auto"/>
                            <w:right w:val="none" w:sz="0" w:space="0" w:color="auto"/>
                          </w:divBdr>
                          <w:divsChild>
                            <w:div w:id="24185791">
                              <w:marLeft w:val="0"/>
                              <w:marRight w:val="0"/>
                              <w:marTop w:val="0"/>
                              <w:marBottom w:val="0"/>
                              <w:divBdr>
                                <w:top w:val="none" w:sz="0" w:space="0" w:color="auto"/>
                                <w:left w:val="none" w:sz="0" w:space="0" w:color="auto"/>
                                <w:bottom w:val="none" w:sz="0" w:space="0" w:color="auto"/>
                                <w:right w:val="none" w:sz="0" w:space="0" w:color="auto"/>
                              </w:divBdr>
                              <w:divsChild>
                                <w:div w:id="1150251886">
                                  <w:marLeft w:val="0"/>
                                  <w:marRight w:val="0"/>
                                  <w:marTop w:val="0"/>
                                  <w:marBottom w:val="0"/>
                                  <w:divBdr>
                                    <w:top w:val="none" w:sz="0" w:space="0" w:color="auto"/>
                                    <w:left w:val="none" w:sz="0" w:space="0" w:color="auto"/>
                                    <w:bottom w:val="none" w:sz="0" w:space="0" w:color="auto"/>
                                    <w:right w:val="none" w:sz="0" w:space="0" w:color="auto"/>
                                  </w:divBdr>
                                </w:div>
                                <w:div w:id="18133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chart" Target="charts/chart2.xml"/><Relationship Id="rId42" Type="http://schemas.openxmlformats.org/officeDocument/2006/relationships/hyperlink" Target="https://console-vminfotron-dev.mpl.ird.fr/session_login.cgi?logout=1" TargetMode="External"/><Relationship Id="rId47" Type="http://schemas.openxmlformats.org/officeDocument/2006/relationships/hyperlink" Target="http://www.w3schools.com/xml/xml_attributes.asp" TargetMode="External"/><Relationship Id="rId63" Type="http://schemas.openxmlformats.org/officeDocument/2006/relationships/image" Target="media/image39.emf"/><Relationship Id="rId68" Type="http://schemas.openxmlformats.org/officeDocument/2006/relationships/image" Target="media/image44.emf"/><Relationship Id="rId84" Type="http://schemas.openxmlformats.org/officeDocument/2006/relationships/image" Target="media/image53.emf"/><Relationship Id="rId16" Type="http://schemas.openxmlformats.org/officeDocument/2006/relationships/image" Target="media/image10.emf"/><Relationship Id="rId11" Type="http://schemas.openxmlformats.org/officeDocument/2006/relationships/image" Target="media/image5.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chart" Target="charts/chart6.xml"/><Relationship Id="rId79" Type="http://schemas.openxmlformats.org/officeDocument/2006/relationships/hyperlink" Target="mailto:Jean.lefur@ird.fr" TargetMode="External"/><Relationship Id="rId5" Type="http://schemas.openxmlformats.org/officeDocument/2006/relationships/settings" Target="settings.xml"/><Relationship Id="rId19" Type="http://schemas.openxmlformats.org/officeDocument/2006/relationships/image" Target="media/image13.emf"/><Relationship Id="rId14" Type="http://schemas.openxmlformats.org/officeDocument/2006/relationships/image" Target="media/image8.emf"/><Relationship Id="rId22" Type="http://schemas.openxmlformats.org/officeDocument/2006/relationships/image" Target="media/image14.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onsole-vminfotron-dev.mpl.ird.fr/session_login.cgi?logout=1" TargetMode="External"/><Relationship Id="rId48" Type="http://schemas.openxmlformats.org/officeDocument/2006/relationships/hyperlink" Target="http://www.mpl.ird.fr/ci/bandia/index.htm" TargetMode="External"/><Relationship Id="rId56" Type="http://schemas.openxmlformats.org/officeDocument/2006/relationships/image" Target="media/image34.png"/><Relationship Id="rId64" Type="http://schemas.openxmlformats.org/officeDocument/2006/relationships/image" Target="media/image40.emf"/><Relationship Id="rId69" Type="http://schemas.openxmlformats.org/officeDocument/2006/relationships/image" Target="media/image45.emf"/><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chart" Target="charts/chart4.xml"/><Relationship Id="rId80" Type="http://schemas.openxmlformats.org/officeDocument/2006/relationships/image" Target="media/image49.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oleObject" Target="embeddings/Microsoft_Excel_Chart2.xls"/><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vminfotron-dev.mpl.ird.fr/" TargetMode="External"/><Relationship Id="rId59" Type="http://schemas.openxmlformats.org/officeDocument/2006/relationships/oleObject" Target="embeddings/oleObject2.bin"/><Relationship Id="rId67" Type="http://schemas.openxmlformats.org/officeDocument/2006/relationships/image" Target="media/image43.emf"/><Relationship Id="rId20" Type="http://schemas.openxmlformats.org/officeDocument/2006/relationships/chart" Target="charts/chart1.xml"/><Relationship Id="rId41" Type="http://schemas.openxmlformats.org/officeDocument/2006/relationships/hyperlink" Target="https://www.youtube.com/watch?v=ysE0QLfPoL8" TargetMode="External"/><Relationship Id="rId54" Type="http://schemas.openxmlformats.org/officeDocument/2006/relationships/oleObject" Target="embeddings/oleObject1.bin"/><Relationship Id="rId62" Type="http://schemas.openxmlformats.org/officeDocument/2006/relationships/image" Target="media/image38.png"/><Relationship Id="rId70" Type="http://schemas.openxmlformats.org/officeDocument/2006/relationships/image" Target="media/image46.emf"/><Relationship Id="rId75" Type="http://schemas.openxmlformats.org/officeDocument/2006/relationships/chart" Target="charts/chart7.xml"/><Relationship Id="rId83" Type="http://schemas.openxmlformats.org/officeDocument/2006/relationships/image" Target="media/image52.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5.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hyperlink" Target="file:///C:\Users\lefurj\Documents\Autres%20Workspaces\20140326-distribution\20140530-DeploiementCI.jlf" TargetMode="External"/><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hyperlink" Target="http://vminfotron-dev.mpl.ird.fr:8080/masto/index.htm" TargetMode="External"/><Relationship Id="rId52" Type="http://schemas.openxmlformats.org/officeDocument/2006/relationships/image" Target="media/image31.png"/><Relationship Id="rId60" Type="http://schemas.openxmlformats.org/officeDocument/2006/relationships/hyperlink" Target="https://searchcode.com/codesearch/view/14344502/" TargetMode="External"/><Relationship Id="rId65" Type="http://schemas.openxmlformats.org/officeDocument/2006/relationships/image" Target="media/image41.emf"/><Relationship Id="rId73" Type="http://schemas.openxmlformats.org/officeDocument/2006/relationships/chart" Target="charts/chart5.xml"/><Relationship Id="rId78" Type="http://schemas.openxmlformats.org/officeDocument/2006/relationships/image" Target="media/image48.png"/><Relationship Id="rId81" Type="http://schemas.openxmlformats.org/officeDocument/2006/relationships/image" Target="media/image50.emf"/><Relationship Id="rId8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hyperlink" Target="http://centreinformationsci.org" TargetMode="External"/><Relationship Id="rId34" Type="http://schemas.openxmlformats.org/officeDocument/2006/relationships/image" Target="media/image24.png"/><Relationship Id="rId50" Type="http://schemas.openxmlformats.org/officeDocument/2006/relationships/hyperlink" Target="http://www.nasa.gov/centers/ames/research/exploringtheuniverse/exploringtheuniverse-computercheck.html" TargetMode="External"/><Relationship Id="rId55" Type="http://schemas.openxmlformats.org/officeDocument/2006/relationships/image" Target="media/image33.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Microsoft_Excel_Chart1.xls"/><Relationship Id="rId40" Type="http://schemas.openxmlformats.org/officeDocument/2006/relationships/image" Target="media/image29.png"/><Relationship Id="rId45" Type="http://schemas.openxmlformats.org/officeDocument/2006/relationships/hyperlink" Target="http://vminfotron-dev.mpl.ird.fr:8080/" TargetMode="External"/><Relationship Id="rId66" Type="http://schemas.openxmlformats.org/officeDocument/2006/relationships/image" Target="media/image42.emf"/><Relationship Id="rId61" Type="http://schemas.openxmlformats.org/officeDocument/2006/relationships/image" Target="media/image37.png"/><Relationship Id="rId82" Type="http://schemas.openxmlformats.org/officeDocument/2006/relationships/image" Target="media/image51.png"/></Relationships>
</file>

<file path=word/_rels/numbering.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4-GrilleGravitaire.2l.jlf.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4-GrilleGravitaire.2l.jlf.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4-GrilleGravitaire.2l.jlf.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5-GrilleGravitaire.2m.jlf.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5-GrilleGravitaire.2m.jlf.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848" b="1" i="0" u="none" strike="noStrike" baseline="0">
                <a:solidFill>
                  <a:srgbClr val="000000"/>
                </a:solidFill>
                <a:latin typeface="Arial"/>
                <a:ea typeface="Arial"/>
                <a:cs typeface="Arial"/>
              </a:defRPr>
            </a:pPr>
            <a:r>
              <a:t>F-statistics</a:t>
            </a:r>
          </a:p>
        </c:rich>
      </c:tx>
      <c:layout>
        <c:manualLayout>
          <c:xMode val="edge"/>
          <c:yMode val="edge"/>
          <c:x val="0.44962216624685136"/>
          <c:y val="2.0460358056265986E-2"/>
        </c:manualLayout>
      </c:layout>
      <c:overlay val="0"/>
      <c:spPr>
        <a:noFill/>
        <a:ln w="18733">
          <a:noFill/>
        </a:ln>
      </c:spPr>
    </c:title>
    <c:autoTitleDeleted val="0"/>
    <c:plotArea>
      <c:layout>
        <c:manualLayout>
          <c:layoutTarget val="inner"/>
          <c:xMode val="edge"/>
          <c:yMode val="edge"/>
          <c:x val="9.06801007556675E-2"/>
          <c:y val="0.24040920716112532"/>
          <c:w val="0.87783375314861456"/>
          <c:h val="0.59590792838874684"/>
        </c:manualLayout>
      </c:layout>
      <c:scatterChart>
        <c:scatterStyle val="lineMarker"/>
        <c:varyColors val="0"/>
        <c:ser>
          <c:idx val="1"/>
          <c:order val="0"/>
          <c:tx>
            <c:strRef>
              <c:f>'F-stats'!$C$1</c:f>
              <c:strCache>
                <c:ptCount val="1"/>
                <c:pt idx="0">
                  <c:v>W-HO</c:v>
                </c:pt>
              </c:strCache>
            </c:strRef>
          </c:tx>
          <c:spPr>
            <a:ln w="18733">
              <a:solidFill>
                <a:srgbClr val="0000FF"/>
              </a:solidFill>
              <a:prstDash val="sysDash"/>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'F-stats'!$C$2:$C$1002</c:f>
              <c:numCache>
                <c:formatCode>General</c:formatCode>
                <c:ptCount val="1001"/>
                <c:pt idx="0">
                  <c:v>0.97401519999999997</c:v>
                </c:pt>
                <c:pt idx="1">
                  <c:v>0.9742575</c:v>
                </c:pt>
                <c:pt idx="2">
                  <c:v>0.97424469999999996</c:v>
                </c:pt>
                <c:pt idx="3">
                  <c:v>0.9742885</c:v>
                </c:pt>
                <c:pt idx="4">
                  <c:v>0.97432129999999995</c:v>
                </c:pt>
                <c:pt idx="5">
                  <c:v>0.97432059999999998</c:v>
                </c:pt>
                <c:pt idx="6">
                  <c:v>0.97431429999999997</c:v>
                </c:pt>
                <c:pt idx="7">
                  <c:v>0.97432160000000001</c:v>
                </c:pt>
                <c:pt idx="8">
                  <c:v>0.97430700000000003</c:v>
                </c:pt>
                <c:pt idx="9">
                  <c:v>0.97430839999999996</c:v>
                </c:pt>
                <c:pt idx="10">
                  <c:v>0.97430410000000001</c:v>
                </c:pt>
                <c:pt idx="11">
                  <c:v>0.97430459999999997</c:v>
                </c:pt>
                <c:pt idx="12">
                  <c:v>0.97430519999999998</c:v>
                </c:pt>
                <c:pt idx="13">
                  <c:v>0.97427710000000001</c:v>
                </c:pt>
                <c:pt idx="14">
                  <c:v>0.97424659999999996</c:v>
                </c:pt>
                <c:pt idx="15">
                  <c:v>0.97427059999999999</c:v>
                </c:pt>
                <c:pt idx="16">
                  <c:v>0.97425779999999995</c:v>
                </c:pt>
                <c:pt idx="17">
                  <c:v>0.97426950000000001</c:v>
                </c:pt>
                <c:pt idx="18">
                  <c:v>0.97427730000000001</c:v>
                </c:pt>
                <c:pt idx="19">
                  <c:v>0.97429759999999999</c:v>
                </c:pt>
                <c:pt idx="20">
                  <c:v>0.97430950000000005</c:v>
                </c:pt>
                <c:pt idx="21">
                  <c:v>0.97428680000000001</c:v>
                </c:pt>
                <c:pt idx="22">
                  <c:v>0.97425189999999995</c:v>
                </c:pt>
                <c:pt idx="23">
                  <c:v>0.97426820000000003</c:v>
                </c:pt>
                <c:pt idx="24">
                  <c:v>0.97425459999999997</c:v>
                </c:pt>
                <c:pt idx="25">
                  <c:v>0.97422500000000001</c:v>
                </c:pt>
                <c:pt idx="26">
                  <c:v>0.97420669999999998</c:v>
                </c:pt>
                <c:pt idx="27">
                  <c:v>0.97420150000000005</c:v>
                </c:pt>
                <c:pt idx="28">
                  <c:v>0.97422030000000004</c:v>
                </c:pt>
                <c:pt idx="29">
                  <c:v>0.97420499999999999</c:v>
                </c:pt>
                <c:pt idx="30">
                  <c:v>0.97420200000000001</c:v>
                </c:pt>
                <c:pt idx="31">
                  <c:v>0.97419619999999996</c:v>
                </c:pt>
                <c:pt idx="32">
                  <c:v>0.97418970000000005</c:v>
                </c:pt>
                <c:pt idx="33">
                  <c:v>0.97420059999999997</c:v>
                </c:pt>
                <c:pt idx="34">
                  <c:v>0.97419270000000002</c:v>
                </c:pt>
                <c:pt idx="35">
                  <c:v>0.97419350000000005</c:v>
                </c:pt>
                <c:pt idx="36">
                  <c:v>0.97419330000000004</c:v>
                </c:pt>
                <c:pt idx="37">
                  <c:v>0.97423159999999998</c:v>
                </c:pt>
                <c:pt idx="38">
                  <c:v>0.97427459999999999</c:v>
                </c:pt>
                <c:pt idx="39">
                  <c:v>0.97427739999999996</c:v>
                </c:pt>
                <c:pt idx="40">
                  <c:v>0.97428809999999999</c:v>
                </c:pt>
                <c:pt idx="41">
                  <c:v>0.97426159999999995</c:v>
                </c:pt>
                <c:pt idx="42">
                  <c:v>0.97421869999999999</c:v>
                </c:pt>
                <c:pt idx="43">
                  <c:v>0.97424699999999997</c:v>
                </c:pt>
                <c:pt idx="44">
                  <c:v>0.97425019999999996</c:v>
                </c:pt>
                <c:pt idx="45">
                  <c:v>0.97425499999999998</c:v>
                </c:pt>
                <c:pt idx="46">
                  <c:v>0.97423519999999997</c:v>
                </c:pt>
                <c:pt idx="47">
                  <c:v>0.97425870000000003</c:v>
                </c:pt>
                <c:pt idx="48">
                  <c:v>0.97428499999999996</c:v>
                </c:pt>
                <c:pt idx="49">
                  <c:v>0.97429339999999998</c:v>
                </c:pt>
                <c:pt idx="50">
                  <c:v>0.97429659999999996</c:v>
                </c:pt>
                <c:pt idx="51">
                  <c:v>0.97426330000000005</c:v>
                </c:pt>
                <c:pt idx="52">
                  <c:v>0.9742651</c:v>
                </c:pt>
                <c:pt idx="53">
                  <c:v>0.97426279999999998</c:v>
                </c:pt>
                <c:pt idx="54">
                  <c:v>0.97427350000000001</c:v>
                </c:pt>
                <c:pt idx="55">
                  <c:v>0.974275</c:v>
                </c:pt>
                <c:pt idx="56">
                  <c:v>0.97429580000000005</c:v>
                </c:pt>
                <c:pt idx="57">
                  <c:v>0.97426970000000002</c:v>
                </c:pt>
                <c:pt idx="58">
                  <c:v>0.97429699999999997</c:v>
                </c:pt>
                <c:pt idx="59">
                  <c:v>0.97426349999999995</c:v>
                </c:pt>
                <c:pt idx="60">
                  <c:v>0.97424449999999996</c:v>
                </c:pt>
                <c:pt idx="61">
                  <c:v>0.9742767</c:v>
                </c:pt>
                <c:pt idx="62">
                  <c:v>0.97428110000000001</c:v>
                </c:pt>
                <c:pt idx="63">
                  <c:v>0.97429650000000001</c:v>
                </c:pt>
                <c:pt idx="64">
                  <c:v>0.97429140000000003</c:v>
                </c:pt>
                <c:pt idx="65">
                  <c:v>0.97430910000000004</c:v>
                </c:pt>
                <c:pt idx="66">
                  <c:v>0.97432180000000002</c:v>
                </c:pt>
                <c:pt idx="67">
                  <c:v>0.97375639999999997</c:v>
                </c:pt>
                <c:pt idx="68">
                  <c:v>0.97273889999999996</c:v>
                </c:pt>
                <c:pt idx="69">
                  <c:v>0.97271909999999995</c:v>
                </c:pt>
                <c:pt idx="70">
                  <c:v>0.97269380000000005</c:v>
                </c:pt>
                <c:pt idx="71">
                  <c:v>0.97269000000000005</c:v>
                </c:pt>
                <c:pt idx="72">
                  <c:v>0.97271859999999999</c:v>
                </c:pt>
                <c:pt idx="73">
                  <c:v>0.9727112</c:v>
                </c:pt>
                <c:pt idx="74">
                  <c:v>0.97269430000000001</c:v>
                </c:pt>
                <c:pt idx="75">
                  <c:v>0.97270570000000001</c:v>
                </c:pt>
                <c:pt idx="76">
                  <c:v>0.97271370000000001</c:v>
                </c:pt>
                <c:pt idx="77">
                  <c:v>0.9727306</c:v>
                </c:pt>
                <c:pt idx="78">
                  <c:v>0.97272829999999999</c:v>
                </c:pt>
                <c:pt idx="79">
                  <c:v>0.97273960000000004</c:v>
                </c:pt>
                <c:pt idx="80">
                  <c:v>0.9727441</c:v>
                </c:pt>
                <c:pt idx="81">
                  <c:v>0.97275400000000001</c:v>
                </c:pt>
                <c:pt idx="82">
                  <c:v>0.97275909999999999</c:v>
                </c:pt>
                <c:pt idx="83">
                  <c:v>0.97277170000000002</c:v>
                </c:pt>
                <c:pt idx="84">
                  <c:v>0.97276280000000004</c:v>
                </c:pt>
                <c:pt idx="85">
                  <c:v>0.97273710000000002</c:v>
                </c:pt>
                <c:pt idx="86">
                  <c:v>0.97272360000000002</c:v>
                </c:pt>
                <c:pt idx="87">
                  <c:v>0.97272349999999996</c:v>
                </c:pt>
                <c:pt idx="88">
                  <c:v>0.97271890000000005</c:v>
                </c:pt>
                <c:pt idx="89">
                  <c:v>0.97262000000000004</c:v>
                </c:pt>
                <c:pt idx="90">
                  <c:v>0.97243069999999998</c:v>
                </c:pt>
                <c:pt idx="91">
                  <c:v>0.97242850000000003</c:v>
                </c:pt>
                <c:pt idx="92">
                  <c:v>0.97242600000000001</c:v>
                </c:pt>
                <c:pt idx="93">
                  <c:v>0.9724254</c:v>
                </c:pt>
                <c:pt idx="94">
                  <c:v>0.97243979999999997</c:v>
                </c:pt>
                <c:pt idx="95">
                  <c:v>0.97244229999999998</c:v>
                </c:pt>
                <c:pt idx="96">
                  <c:v>0.97245020000000004</c:v>
                </c:pt>
                <c:pt idx="97">
                  <c:v>0.97245689999999996</c:v>
                </c:pt>
                <c:pt idx="98">
                  <c:v>0.97245309999999996</c:v>
                </c:pt>
                <c:pt idx="99">
                  <c:v>0.97243919999999995</c:v>
                </c:pt>
                <c:pt idx="100">
                  <c:v>0.97244019999999998</c:v>
                </c:pt>
                <c:pt idx="101">
                  <c:v>0.9724583</c:v>
                </c:pt>
                <c:pt idx="102">
                  <c:v>0.9724815</c:v>
                </c:pt>
                <c:pt idx="103">
                  <c:v>0.97247600000000001</c:v>
                </c:pt>
                <c:pt idx="104">
                  <c:v>0.97246710000000003</c:v>
                </c:pt>
                <c:pt idx="105">
                  <c:v>0.97247490000000003</c:v>
                </c:pt>
                <c:pt idx="106">
                  <c:v>0.97251379999999998</c:v>
                </c:pt>
                <c:pt idx="107">
                  <c:v>0.97247969999999995</c:v>
                </c:pt>
                <c:pt idx="108">
                  <c:v>0.97244629999999999</c:v>
                </c:pt>
                <c:pt idx="109">
                  <c:v>0.97244280000000005</c:v>
                </c:pt>
                <c:pt idx="110">
                  <c:v>0.97243650000000004</c:v>
                </c:pt>
                <c:pt idx="111">
                  <c:v>0.97234419999999999</c:v>
                </c:pt>
                <c:pt idx="112">
                  <c:v>0.97219639999999996</c:v>
                </c:pt>
                <c:pt idx="113">
                  <c:v>0.97217339999999997</c:v>
                </c:pt>
                <c:pt idx="114">
                  <c:v>0.97217730000000002</c:v>
                </c:pt>
                <c:pt idx="115">
                  <c:v>0.97217260000000005</c:v>
                </c:pt>
                <c:pt idx="116">
                  <c:v>0.97218269999999996</c:v>
                </c:pt>
                <c:pt idx="117">
                  <c:v>0.97219100000000003</c:v>
                </c:pt>
                <c:pt idx="118">
                  <c:v>0.9721843</c:v>
                </c:pt>
                <c:pt idx="119">
                  <c:v>0.97217379999999998</c:v>
                </c:pt>
                <c:pt idx="120">
                  <c:v>0.97217500000000001</c:v>
                </c:pt>
                <c:pt idx="121">
                  <c:v>0.97216619999999998</c:v>
                </c:pt>
                <c:pt idx="122">
                  <c:v>0.97214869999999998</c:v>
                </c:pt>
                <c:pt idx="123">
                  <c:v>0.97208380000000005</c:v>
                </c:pt>
                <c:pt idx="124">
                  <c:v>0.97208890000000003</c:v>
                </c:pt>
                <c:pt idx="125">
                  <c:v>0.97208640000000002</c:v>
                </c:pt>
                <c:pt idx="126">
                  <c:v>0.97207699999999997</c:v>
                </c:pt>
                <c:pt idx="127">
                  <c:v>0.97206970000000004</c:v>
                </c:pt>
                <c:pt idx="128">
                  <c:v>0.97208819999999996</c:v>
                </c:pt>
                <c:pt idx="129">
                  <c:v>0.97210050000000003</c:v>
                </c:pt>
                <c:pt idx="130">
                  <c:v>0.96617989999999998</c:v>
                </c:pt>
                <c:pt idx="131">
                  <c:v>0.95335590000000003</c:v>
                </c:pt>
                <c:pt idx="132">
                  <c:v>0.95255959999999995</c:v>
                </c:pt>
                <c:pt idx="133">
                  <c:v>0.95327119999999999</c:v>
                </c:pt>
                <c:pt idx="134">
                  <c:v>0.95506500000000005</c:v>
                </c:pt>
                <c:pt idx="135">
                  <c:v>0.95510249999999997</c:v>
                </c:pt>
                <c:pt idx="136">
                  <c:v>0.95487219999999995</c:v>
                </c:pt>
                <c:pt idx="137">
                  <c:v>0.95464590000000005</c:v>
                </c:pt>
                <c:pt idx="138">
                  <c:v>0.95459769999999999</c:v>
                </c:pt>
                <c:pt idx="139">
                  <c:v>0.95460230000000001</c:v>
                </c:pt>
                <c:pt idx="140">
                  <c:v>0.95457009999999998</c:v>
                </c:pt>
                <c:pt idx="141">
                  <c:v>0.95455840000000003</c:v>
                </c:pt>
                <c:pt idx="142">
                  <c:v>0.9545882</c:v>
                </c:pt>
                <c:pt idx="143">
                  <c:v>0.95457939999999997</c:v>
                </c:pt>
                <c:pt idx="144">
                  <c:v>0.95457259999999999</c:v>
                </c:pt>
                <c:pt idx="145">
                  <c:v>0.95454269999999997</c:v>
                </c:pt>
                <c:pt idx="146">
                  <c:v>0.95452680000000001</c:v>
                </c:pt>
                <c:pt idx="147">
                  <c:v>0.95453290000000002</c:v>
                </c:pt>
                <c:pt idx="148">
                  <c:v>0.95455089999999998</c:v>
                </c:pt>
                <c:pt idx="149">
                  <c:v>0.95458180000000004</c:v>
                </c:pt>
                <c:pt idx="150">
                  <c:v>0.95455990000000002</c:v>
                </c:pt>
                <c:pt idx="151">
                  <c:v>0.95454459999999997</c:v>
                </c:pt>
                <c:pt idx="152">
                  <c:v>0.95237450000000001</c:v>
                </c:pt>
                <c:pt idx="153">
                  <c:v>0.94684979999999996</c:v>
                </c:pt>
                <c:pt idx="154">
                  <c:v>0.94654579999999999</c:v>
                </c:pt>
                <c:pt idx="155">
                  <c:v>0.94706679999999999</c:v>
                </c:pt>
                <c:pt idx="156">
                  <c:v>0.94812379999999996</c:v>
                </c:pt>
                <c:pt idx="157">
                  <c:v>0.94824160000000002</c:v>
                </c:pt>
                <c:pt idx="158">
                  <c:v>0.94815190000000005</c:v>
                </c:pt>
                <c:pt idx="159">
                  <c:v>0.94809829999999995</c:v>
                </c:pt>
                <c:pt idx="160">
                  <c:v>0.9480672</c:v>
                </c:pt>
                <c:pt idx="161">
                  <c:v>0.94805079999999997</c:v>
                </c:pt>
                <c:pt idx="162">
                  <c:v>0.94806270000000004</c:v>
                </c:pt>
                <c:pt idx="163">
                  <c:v>0.94803709999999997</c:v>
                </c:pt>
                <c:pt idx="164">
                  <c:v>0.9480016</c:v>
                </c:pt>
                <c:pt idx="165">
                  <c:v>0.94803000000000004</c:v>
                </c:pt>
                <c:pt idx="166">
                  <c:v>0.94801199999999997</c:v>
                </c:pt>
                <c:pt idx="167">
                  <c:v>0.94800870000000004</c:v>
                </c:pt>
                <c:pt idx="168">
                  <c:v>0.94800410000000002</c:v>
                </c:pt>
                <c:pt idx="169">
                  <c:v>0.94799650000000002</c:v>
                </c:pt>
                <c:pt idx="170">
                  <c:v>0.94794999999999996</c:v>
                </c:pt>
                <c:pt idx="171">
                  <c:v>0.94792169999999998</c:v>
                </c:pt>
                <c:pt idx="172">
                  <c:v>0.9479069</c:v>
                </c:pt>
                <c:pt idx="173">
                  <c:v>0.94786139999999997</c:v>
                </c:pt>
                <c:pt idx="174">
                  <c:v>0.94669879999999995</c:v>
                </c:pt>
                <c:pt idx="175">
                  <c:v>0.9452256</c:v>
                </c:pt>
                <c:pt idx="176">
                  <c:v>0.94510989999999995</c:v>
                </c:pt>
                <c:pt idx="177">
                  <c:v>0.9453279</c:v>
                </c:pt>
                <c:pt idx="178">
                  <c:v>0.94591599999999998</c:v>
                </c:pt>
                <c:pt idx="179">
                  <c:v>0.94595790000000002</c:v>
                </c:pt>
                <c:pt idx="180">
                  <c:v>0.94590549999999995</c:v>
                </c:pt>
                <c:pt idx="181">
                  <c:v>0.94588280000000002</c:v>
                </c:pt>
                <c:pt idx="182">
                  <c:v>0.94584120000000005</c:v>
                </c:pt>
                <c:pt idx="183">
                  <c:v>0.94582900000000003</c:v>
                </c:pt>
                <c:pt idx="184">
                  <c:v>0.94584590000000002</c:v>
                </c:pt>
                <c:pt idx="185">
                  <c:v>0.94583010000000001</c:v>
                </c:pt>
                <c:pt idx="186">
                  <c:v>0.94585319999999995</c:v>
                </c:pt>
                <c:pt idx="187">
                  <c:v>0.94584729999999995</c:v>
                </c:pt>
                <c:pt idx="188">
                  <c:v>0.94582880000000003</c:v>
                </c:pt>
                <c:pt idx="189">
                  <c:v>0.9458046</c:v>
                </c:pt>
                <c:pt idx="190">
                  <c:v>0.94581579999999998</c:v>
                </c:pt>
                <c:pt idx="191">
                  <c:v>0.94582909999999998</c:v>
                </c:pt>
                <c:pt idx="192">
                  <c:v>0.94584360000000001</c:v>
                </c:pt>
                <c:pt idx="193">
                  <c:v>0.94404160000000004</c:v>
                </c:pt>
                <c:pt idx="194">
                  <c:v>0.94007399999999997</c:v>
                </c:pt>
                <c:pt idx="195">
                  <c:v>0.93976680000000001</c:v>
                </c:pt>
                <c:pt idx="196">
                  <c:v>0.93962489999999999</c:v>
                </c:pt>
                <c:pt idx="197">
                  <c:v>0.93935650000000004</c:v>
                </c:pt>
                <c:pt idx="198">
                  <c:v>0.93944249999999996</c:v>
                </c:pt>
                <c:pt idx="199">
                  <c:v>0.93944550000000004</c:v>
                </c:pt>
                <c:pt idx="200">
                  <c:v>0.93968969999999996</c:v>
                </c:pt>
                <c:pt idx="201">
                  <c:v>0.93967489999999998</c:v>
                </c:pt>
                <c:pt idx="202">
                  <c:v>0.93963240000000003</c:v>
                </c:pt>
                <c:pt idx="203">
                  <c:v>0.9396023</c:v>
                </c:pt>
                <c:pt idx="204">
                  <c:v>0.93953620000000004</c:v>
                </c:pt>
                <c:pt idx="205">
                  <c:v>0.9394922</c:v>
                </c:pt>
                <c:pt idx="206">
                  <c:v>0.93945350000000005</c:v>
                </c:pt>
                <c:pt idx="207">
                  <c:v>0.93945420000000002</c:v>
                </c:pt>
                <c:pt idx="208">
                  <c:v>0.93943330000000003</c:v>
                </c:pt>
                <c:pt idx="209">
                  <c:v>0.93941940000000002</c:v>
                </c:pt>
                <c:pt idx="210">
                  <c:v>0.93944799999999995</c:v>
                </c:pt>
                <c:pt idx="211">
                  <c:v>0.93946169999999996</c:v>
                </c:pt>
                <c:pt idx="212">
                  <c:v>0.93943860000000001</c:v>
                </c:pt>
                <c:pt idx="213">
                  <c:v>0.93949539999999998</c:v>
                </c:pt>
                <c:pt idx="214">
                  <c:v>0.93948050000000005</c:v>
                </c:pt>
                <c:pt idx="215">
                  <c:v>0.93756170000000005</c:v>
                </c:pt>
                <c:pt idx="216">
                  <c:v>0.93190660000000003</c:v>
                </c:pt>
                <c:pt idx="217">
                  <c:v>0.93142080000000005</c:v>
                </c:pt>
                <c:pt idx="218">
                  <c:v>0.93167820000000001</c:v>
                </c:pt>
                <c:pt idx="219">
                  <c:v>0.93215079999999995</c:v>
                </c:pt>
                <c:pt idx="220">
                  <c:v>0.932222</c:v>
                </c:pt>
                <c:pt idx="221">
                  <c:v>0.93211909999999998</c:v>
                </c:pt>
                <c:pt idx="222">
                  <c:v>0.93211929999999998</c:v>
                </c:pt>
                <c:pt idx="223">
                  <c:v>0.93214520000000001</c:v>
                </c:pt>
                <c:pt idx="224">
                  <c:v>0.93213290000000004</c:v>
                </c:pt>
                <c:pt idx="225">
                  <c:v>0.93210249999999994</c:v>
                </c:pt>
                <c:pt idx="226">
                  <c:v>0.93206929999999999</c:v>
                </c:pt>
                <c:pt idx="227">
                  <c:v>0.93201909999999999</c:v>
                </c:pt>
                <c:pt idx="228">
                  <c:v>0.9319906</c:v>
                </c:pt>
                <c:pt idx="229">
                  <c:v>0.93197620000000003</c:v>
                </c:pt>
                <c:pt idx="230">
                  <c:v>0.93201489999999998</c:v>
                </c:pt>
                <c:pt idx="231">
                  <c:v>0.93202079999999998</c:v>
                </c:pt>
                <c:pt idx="232">
                  <c:v>0.93201849999999997</c:v>
                </c:pt>
                <c:pt idx="233">
                  <c:v>0.9319849</c:v>
                </c:pt>
                <c:pt idx="234">
                  <c:v>0.93196120000000005</c:v>
                </c:pt>
                <c:pt idx="235">
                  <c:v>0.93196009999999996</c:v>
                </c:pt>
                <c:pt idx="236">
                  <c:v>0.93198159999999997</c:v>
                </c:pt>
                <c:pt idx="237">
                  <c:v>0.93195680000000003</c:v>
                </c:pt>
                <c:pt idx="238">
                  <c:v>0.93193440000000005</c:v>
                </c:pt>
                <c:pt idx="239">
                  <c:v>0.93194080000000001</c:v>
                </c:pt>
                <c:pt idx="240">
                  <c:v>0.93191029999999997</c:v>
                </c:pt>
                <c:pt idx="241">
                  <c:v>0.93187869999999995</c:v>
                </c:pt>
                <c:pt idx="242">
                  <c:v>0.93186780000000002</c:v>
                </c:pt>
                <c:pt idx="243">
                  <c:v>0.93186519999999995</c:v>
                </c:pt>
                <c:pt idx="244">
                  <c:v>0.93188510000000002</c:v>
                </c:pt>
                <c:pt idx="245">
                  <c:v>0.93186089999999999</c:v>
                </c:pt>
                <c:pt idx="246">
                  <c:v>0.93178559999999999</c:v>
                </c:pt>
                <c:pt idx="247">
                  <c:v>0.93179080000000003</c:v>
                </c:pt>
                <c:pt idx="248">
                  <c:v>0.93176000000000003</c:v>
                </c:pt>
                <c:pt idx="249">
                  <c:v>0.9317259</c:v>
                </c:pt>
                <c:pt idx="250">
                  <c:v>0.93168629999999997</c:v>
                </c:pt>
                <c:pt idx="251">
                  <c:v>0.93165719999999996</c:v>
                </c:pt>
                <c:pt idx="252">
                  <c:v>0.93166859999999996</c:v>
                </c:pt>
                <c:pt idx="253">
                  <c:v>0.93164069999999999</c:v>
                </c:pt>
                <c:pt idx="254">
                  <c:v>0.93162690000000004</c:v>
                </c:pt>
                <c:pt idx="255">
                  <c:v>0.93160419999999999</c:v>
                </c:pt>
                <c:pt idx="256">
                  <c:v>0.93162109999999998</c:v>
                </c:pt>
                <c:pt idx="257">
                  <c:v>0.93161539999999998</c:v>
                </c:pt>
                <c:pt idx="258">
                  <c:v>0.93160960000000004</c:v>
                </c:pt>
                <c:pt idx="259">
                  <c:v>0.93158660000000004</c:v>
                </c:pt>
                <c:pt idx="260">
                  <c:v>0.93161910000000003</c:v>
                </c:pt>
                <c:pt idx="261">
                  <c:v>0.93159170000000002</c:v>
                </c:pt>
                <c:pt idx="262">
                  <c:v>0.93156300000000003</c:v>
                </c:pt>
                <c:pt idx="263">
                  <c:v>0.93151470000000003</c:v>
                </c:pt>
                <c:pt idx="264">
                  <c:v>0.93154720000000002</c:v>
                </c:pt>
                <c:pt idx="265">
                  <c:v>0.93156229999999995</c:v>
                </c:pt>
                <c:pt idx="266">
                  <c:v>0.93154409999999999</c:v>
                </c:pt>
                <c:pt idx="267">
                  <c:v>0.93151249999999997</c:v>
                </c:pt>
                <c:pt idx="268">
                  <c:v>0.93146929999999994</c:v>
                </c:pt>
                <c:pt idx="269">
                  <c:v>0.93141810000000003</c:v>
                </c:pt>
                <c:pt idx="270">
                  <c:v>0.93140789999999996</c:v>
                </c:pt>
                <c:pt idx="271">
                  <c:v>0.93137809999999999</c:v>
                </c:pt>
                <c:pt idx="272">
                  <c:v>0.93136560000000002</c:v>
                </c:pt>
                <c:pt idx="273">
                  <c:v>0.93135639999999997</c:v>
                </c:pt>
                <c:pt idx="274">
                  <c:v>0.93136660000000004</c:v>
                </c:pt>
                <c:pt idx="275">
                  <c:v>0.93135639999999997</c:v>
                </c:pt>
                <c:pt idx="276">
                  <c:v>0.93129989999999996</c:v>
                </c:pt>
                <c:pt idx="277">
                  <c:v>0.93126050000000005</c:v>
                </c:pt>
                <c:pt idx="278">
                  <c:v>0.93126359999999997</c:v>
                </c:pt>
                <c:pt idx="279">
                  <c:v>0.93126169999999997</c:v>
                </c:pt>
                <c:pt idx="280">
                  <c:v>0.93120720000000001</c:v>
                </c:pt>
                <c:pt idx="281">
                  <c:v>0.93123639999999996</c:v>
                </c:pt>
                <c:pt idx="282">
                  <c:v>0.93118820000000002</c:v>
                </c:pt>
                <c:pt idx="283">
                  <c:v>0.93115429999999999</c:v>
                </c:pt>
                <c:pt idx="284">
                  <c:v>0.93110800000000005</c:v>
                </c:pt>
                <c:pt idx="285">
                  <c:v>0.93101739999999999</c:v>
                </c:pt>
                <c:pt idx="286">
                  <c:v>0.93098999999999998</c:v>
                </c:pt>
                <c:pt idx="287">
                  <c:v>0.93097169999999996</c:v>
                </c:pt>
                <c:pt idx="288">
                  <c:v>0.93093429999999999</c:v>
                </c:pt>
                <c:pt idx="289">
                  <c:v>0.93093230000000005</c:v>
                </c:pt>
                <c:pt idx="290">
                  <c:v>0.93093349999999997</c:v>
                </c:pt>
                <c:pt idx="291">
                  <c:v>0.93086170000000001</c:v>
                </c:pt>
                <c:pt idx="292">
                  <c:v>0.93081139999999996</c:v>
                </c:pt>
                <c:pt idx="293">
                  <c:v>0.93077010000000004</c:v>
                </c:pt>
                <c:pt idx="294">
                  <c:v>0.93078240000000001</c:v>
                </c:pt>
                <c:pt idx="295">
                  <c:v>0.93076029999999998</c:v>
                </c:pt>
                <c:pt idx="296">
                  <c:v>0.93072980000000005</c:v>
                </c:pt>
                <c:pt idx="297">
                  <c:v>0.93073380000000006</c:v>
                </c:pt>
                <c:pt idx="298">
                  <c:v>0.93069259999999998</c:v>
                </c:pt>
                <c:pt idx="299">
                  <c:v>0.93065330000000002</c:v>
                </c:pt>
                <c:pt idx="300">
                  <c:v>0.93060779999999999</c:v>
                </c:pt>
                <c:pt idx="301">
                  <c:v>0.93055900000000003</c:v>
                </c:pt>
                <c:pt idx="302">
                  <c:v>0.93055339999999998</c:v>
                </c:pt>
                <c:pt idx="303">
                  <c:v>0.93055239999999995</c:v>
                </c:pt>
                <c:pt idx="304">
                  <c:v>0.93054440000000005</c:v>
                </c:pt>
                <c:pt idx="305">
                  <c:v>0.9305156</c:v>
                </c:pt>
                <c:pt idx="306">
                  <c:v>0.93050080000000002</c:v>
                </c:pt>
                <c:pt idx="307">
                  <c:v>0.93044819999999995</c:v>
                </c:pt>
                <c:pt idx="308">
                  <c:v>0.93045429999999996</c:v>
                </c:pt>
                <c:pt idx="309">
                  <c:v>0.93046340000000005</c:v>
                </c:pt>
                <c:pt idx="310">
                  <c:v>0.93044819999999995</c:v>
                </c:pt>
                <c:pt idx="311">
                  <c:v>0.93042820000000004</c:v>
                </c:pt>
                <c:pt idx="312">
                  <c:v>0.93042499999999995</c:v>
                </c:pt>
                <c:pt idx="313">
                  <c:v>0.93040219999999996</c:v>
                </c:pt>
                <c:pt idx="314">
                  <c:v>0.93037809999999999</c:v>
                </c:pt>
                <c:pt idx="315">
                  <c:v>0.93037179999999997</c:v>
                </c:pt>
                <c:pt idx="316">
                  <c:v>0.93033909999999997</c:v>
                </c:pt>
                <c:pt idx="317">
                  <c:v>0.93034260000000002</c:v>
                </c:pt>
                <c:pt idx="318">
                  <c:v>0.9302994</c:v>
                </c:pt>
                <c:pt idx="319">
                  <c:v>0.930284</c:v>
                </c:pt>
                <c:pt idx="320">
                  <c:v>0.93021100000000001</c:v>
                </c:pt>
                <c:pt idx="321">
                  <c:v>0.93015959999999998</c:v>
                </c:pt>
                <c:pt idx="322">
                  <c:v>0.93013299999999999</c:v>
                </c:pt>
                <c:pt idx="323">
                  <c:v>0.93007079999999998</c:v>
                </c:pt>
                <c:pt idx="324">
                  <c:v>0.93004379999999998</c:v>
                </c:pt>
                <c:pt idx="325">
                  <c:v>0.93003199999999997</c:v>
                </c:pt>
                <c:pt idx="326">
                  <c:v>0.92999920000000003</c:v>
                </c:pt>
                <c:pt idx="327">
                  <c:v>0.92998440000000004</c:v>
                </c:pt>
                <c:pt idx="328">
                  <c:v>0.92992779999999997</c:v>
                </c:pt>
                <c:pt idx="329">
                  <c:v>0.92989080000000002</c:v>
                </c:pt>
                <c:pt idx="330">
                  <c:v>0.92985969999999996</c:v>
                </c:pt>
                <c:pt idx="331">
                  <c:v>0.92981930000000002</c:v>
                </c:pt>
                <c:pt idx="332">
                  <c:v>0.92976329999999996</c:v>
                </c:pt>
                <c:pt idx="333">
                  <c:v>0.92964219999999997</c:v>
                </c:pt>
                <c:pt idx="334">
                  <c:v>0.92967639999999996</c:v>
                </c:pt>
                <c:pt idx="335">
                  <c:v>0.92968870000000003</c:v>
                </c:pt>
                <c:pt idx="336">
                  <c:v>0.92958859999999999</c:v>
                </c:pt>
                <c:pt idx="337">
                  <c:v>0.92954939999999997</c:v>
                </c:pt>
                <c:pt idx="338">
                  <c:v>0.92954020000000004</c:v>
                </c:pt>
                <c:pt idx="339">
                  <c:v>0.9295061</c:v>
                </c:pt>
                <c:pt idx="340">
                  <c:v>0.92949559999999998</c:v>
                </c:pt>
                <c:pt idx="341">
                  <c:v>0.92947250000000003</c:v>
                </c:pt>
                <c:pt idx="342">
                  <c:v>0.92943149999999997</c:v>
                </c:pt>
                <c:pt idx="343">
                  <c:v>0.92942139999999995</c:v>
                </c:pt>
                <c:pt idx="344">
                  <c:v>0.92948929999999996</c:v>
                </c:pt>
                <c:pt idx="345">
                  <c:v>0.9295255</c:v>
                </c:pt>
                <c:pt idx="346">
                  <c:v>0.92951740000000005</c:v>
                </c:pt>
                <c:pt idx="347">
                  <c:v>0.92947550000000001</c:v>
                </c:pt>
                <c:pt idx="348">
                  <c:v>0.92948200000000003</c:v>
                </c:pt>
                <c:pt idx="349">
                  <c:v>0.92949649999999995</c:v>
                </c:pt>
                <c:pt idx="350">
                  <c:v>0.92942519999999995</c:v>
                </c:pt>
                <c:pt idx="351">
                  <c:v>0.92937550000000002</c:v>
                </c:pt>
                <c:pt idx="352">
                  <c:v>0.92939119999999997</c:v>
                </c:pt>
                <c:pt idx="353">
                  <c:v>0.92941280000000004</c:v>
                </c:pt>
                <c:pt idx="354">
                  <c:v>0.92933809999999994</c:v>
                </c:pt>
                <c:pt idx="355">
                  <c:v>0.92924419999999996</c:v>
                </c:pt>
                <c:pt idx="356">
                  <c:v>0.9292108</c:v>
                </c:pt>
                <c:pt idx="357">
                  <c:v>0.92916169999999998</c:v>
                </c:pt>
                <c:pt idx="358">
                  <c:v>0.92914229999999998</c:v>
                </c:pt>
                <c:pt idx="359">
                  <c:v>0.92905669999999996</c:v>
                </c:pt>
                <c:pt idx="360">
                  <c:v>0.92904900000000001</c:v>
                </c:pt>
                <c:pt idx="361">
                  <c:v>0.92895859999999997</c:v>
                </c:pt>
                <c:pt idx="362">
                  <c:v>0.92897099999999999</c:v>
                </c:pt>
                <c:pt idx="363">
                  <c:v>0.92884960000000005</c:v>
                </c:pt>
                <c:pt idx="364">
                  <c:v>0.92879750000000005</c:v>
                </c:pt>
                <c:pt idx="365">
                  <c:v>0.9287299</c:v>
                </c:pt>
                <c:pt idx="366">
                  <c:v>0.92871429999999999</c:v>
                </c:pt>
                <c:pt idx="367">
                  <c:v>0.92869829999999998</c:v>
                </c:pt>
                <c:pt idx="368">
                  <c:v>0.92861170000000004</c:v>
                </c:pt>
                <c:pt idx="369">
                  <c:v>0.92856570000000005</c:v>
                </c:pt>
                <c:pt idx="370">
                  <c:v>0.92850690000000002</c:v>
                </c:pt>
                <c:pt idx="371">
                  <c:v>0.92851410000000001</c:v>
                </c:pt>
                <c:pt idx="372">
                  <c:v>0.92851510000000004</c:v>
                </c:pt>
                <c:pt idx="373">
                  <c:v>0.92849839999999995</c:v>
                </c:pt>
                <c:pt idx="374">
                  <c:v>0.92858180000000001</c:v>
                </c:pt>
                <c:pt idx="375">
                  <c:v>0.92860799999999999</c:v>
                </c:pt>
                <c:pt idx="376">
                  <c:v>0.92860220000000004</c:v>
                </c:pt>
                <c:pt idx="377">
                  <c:v>0.92859700000000001</c:v>
                </c:pt>
                <c:pt idx="378">
                  <c:v>0.92857049999999997</c:v>
                </c:pt>
                <c:pt idx="379">
                  <c:v>0.92845339999999998</c:v>
                </c:pt>
                <c:pt idx="380">
                  <c:v>0.92843929999999997</c:v>
                </c:pt>
                <c:pt idx="381">
                  <c:v>0.92836689999999999</c:v>
                </c:pt>
                <c:pt idx="382">
                  <c:v>0.92829220000000001</c:v>
                </c:pt>
                <c:pt idx="383">
                  <c:v>0.92829019999999995</c:v>
                </c:pt>
                <c:pt idx="384">
                  <c:v>0.92826529999999996</c:v>
                </c:pt>
                <c:pt idx="385">
                  <c:v>0.92814779999999997</c:v>
                </c:pt>
                <c:pt idx="386">
                  <c:v>0.92817810000000001</c:v>
                </c:pt>
                <c:pt idx="387">
                  <c:v>0.92663700000000004</c:v>
                </c:pt>
                <c:pt idx="388">
                  <c:v>0.92455410000000005</c:v>
                </c:pt>
                <c:pt idx="389">
                  <c:v>0.923767</c:v>
                </c:pt>
                <c:pt idx="390">
                  <c:v>0.92371170000000002</c:v>
                </c:pt>
                <c:pt idx="391">
                  <c:v>0.92365920000000001</c:v>
                </c:pt>
                <c:pt idx="392">
                  <c:v>0.9236839</c:v>
                </c:pt>
                <c:pt idx="393">
                  <c:v>0.92362889999999997</c:v>
                </c:pt>
                <c:pt idx="394">
                  <c:v>0.9236221</c:v>
                </c:pt>
                <c:pt idx="395">
                  <c:v>0.92359429999999998</c:v>
                </c:pt>
                <c:pt idx="396">
                  <c:v>0.9236183</c:v>
                </c:pt>
                <c:pt idx="397">
                  <c:v>0.92360189999999998</c:v>
                </c:pt>
                <c:pt idx="398">
                  <c:v>0.92354340000000001</c:v>
                </c:pt>
                <c:pt idx="399">
                  <c:v>0.92352840000000003</c:v>
                </c:pt>
                <c:pt idx="400">
                  <c:v>0.9234829</c:v>
                </c:pt>
                <c:pt idx="401">
                  <c:v>0.92343660000000005</c:v>
                </c:pt>
                <c:pt idx="402">
                  <c:v>0.92343200000000003</c:v>
                </c:pt>
                <c:pt idx="403">
                  <c:v>0.92341819999999997</c:v>
                </c:pt>
                <c:pt idx="404">
                  <c:v>0.92338390000000004</c:v>
                </c:pt>
                <c:pt idx="405">
                  <c:v>0.92335020000000001</c:v>
                </c:pt>
                <c:pt idx="406">
                  <c:v>0.92327970000000004</c:v>
                </c:pt>
                <c:pt idx="407">
                  <c:v>0.92321010000000003</c:v>
                </c:pt>
                <c:pt idx="408">
                  <c:v>0.92319770000000001</c:v>
                </c:pt>
                <c:pt idx="409">
                  <c:v>0.92269120000000004</c:v>
                </c:pt>
                <c:pt idx="410">
                  <c:v>0.92181199999999996</c:v>
                </c:pt>
                <c:pt idx="411">
                  <c:v>0.92177710000000002</c:v>
                </c:pt>
                <c:pt idx="412">
                  <c:v>0.92170249999999998</c:v>
                </c:pt>
                <c:pt idx="413">
                  <c:v>0.92169049999999997</c:v>
                </c:pt>
                <c:pt idx="414">
                  <c:v>0.92169210000000001</c:v>
                </c:pt>
                <c:pt idx="415">
                  <c:v>0.92163589999999995</c:v>
                </c:pt>
                <c:pt idx="416">
                  <c:v>0.92163910000000004</c:v>
                </c:pt>
                <c:pt idx="417">
                  <c:v>0.92156910000000003</c:v>
                </c:pt>
                <c:pt idx="418">
                  <c:v>0.92157719999999999</c:v>
                </c:pt>
                <c:pt idx="419">
                  <c:v>0.92151570000000005</c:v>
                </c:pt>
                <c:pt idx="420">
                  <c:v>0.92149559999999997</c:v>
                </c:pt>
                <c:pt idx="421">
                  <c:v>0.92146700000000004</c:v>
                </c:pt>
                <c:pt idx="422">
                  <c:v>0.92144680000000001</c:v>
                </c:pt>
                <c:pt idx="423">
                  <c:v>0.92132619999999998</c:v>
                </c:pt>
                <c:pt idx="424">
                  <c:v>0.92129079999999997</c:v>
                </c:pt>
                <c:pt idx="425">
                  <c:v>0.92128730000000003</c:v>
                </c:pt>
                <c:pt idx="426">
                  <c:v>0.92125000000000001</c:v>
                </c:pt>
                <c:pt idx="427">
                  <c:v>0.92122530000000002</c:v>
                </c:pt>
                <c:pt idx="428">
                  <c:v>0.92120550000000001</c:v>
                </c:pt>
                <c:pt idx="429">
                  <c:v>0.92115219999999998</c:v>
                </c:pt>
                <c:pt idx="430">
                  <c:v>0.92119410000000002</c:v>
                </c:pt>
                <c:pt idx="431">
                  <c:v>0.92104520000000001</c:v>
                </c:pt>
                <c:pt idx="432">
                  <c:v>0.92031039999999997</c:v>
                </c:pt>
                <c:pt idx="433">
                  <c:v>0.92023679999999997</c:v>
                </c:pt>
                <c:pt idx="434">
                  <c:v>0.9202437</c:v>
                </c:pt>
                <c:pt idx="435">
                  <c:v>0.92021889999999995</c:v>
                </c:pt>
                <c:pt idx="436">
                  <c:v>0.92018270000000002</c:v>
                </c:pt>
                <c:pt idx="437">
                  <c:v>0.92021330000000001</c:v>
                </c:pt>
                <c:pt idx="438">
                  <c:v>0.92016659999999995</c:v>
                </c:pt>
                <c:pt idx="439">
                  <c:v>0.92015340000000001</c:v>
                </c:pt>
                <c:pt idx="440">
                  <c:v>0.92012240000000001</c:v>
                </c:pt>
                <c:pt idx="441">
                  <c:v>0.9200931</c:v>
                </c:pt>
                <c:pt idx="442">
                  <c:v>0.92004660000000005</c:v>
                </c:pt>
                <c:pt idx="443">
                  <c:v>0.9200199</c:v>
                </c:pt>
                <c:pt idx="444">
                  <c:v>0.92000839999999995</c:v>
                </c:pt>
                <c:pt idx="445">
                  <c:v>0.91999169999999997</c:v>
                </c:pt>
                <c:pt idx="446">
                  <c:v>0.91999419999999998</c:v>
                </c:pt>
                <c:pt idx="447">
                  <c:v>0.92001560000000004</c:v>
                </c:pt>
                <c:pt idx="448">
                  <c:v>0.92000720000000002</c:v>
                </c:pt>
                <c:pt idx="449">
                  <c:v>0.91998880000000005</c:v>
                </c:pt>
                <c:pt idx="450">
                  <c:v>0.91773059999999995</c:v>
                </c:pt>
                <c:pt idx="451">
                  <c:v>0.91466559999999997</c:v>
                </c:pt>
                <c:pt idx="452">
                  <c:v>0.91444049999999999</c:v>
                </c:pt>
                <c:pt idx="453">
                  <c:v>0.91444890000000001</c:v>
                </c:pt>
                <c:pt idx="454">
                  <c:v>0.91461000000000003</c:v>
                </c:pt>
                <c:pt idx="455">
                  <c:v>0.91430920000000004</c:v>
                </c:pt>
                <c:pt idx="456">
                  <c:v>0.91324249999999996</c:v>
                </c:pt>
                <c:pt idx="457">
                  <c:v>0.91290150000000003</c:v>
                </c:pt>
                <c:pt idx="458">
                  <c:v>0.91289940000000003</c:v>
                </c:pt>
                <c:pt idx="459">
                  <c:v>0.9129237</c:v>
                </c:pt>
                <c:pt idx="460">
                  <c:v>0.9128927</c:v>
                </c:pt>
                <c:pt idx="461">
                  <c:v>0.91289770000000003</c:v>
                </c:pt>
                <c:pt idx="462">
                  <c:v>0.91288840000000004</c:v>
                </c:pt>
                <c:pt idx="463">
                  <c:v>0.9128849</c:v>
                </c:pt>
                <c:pt idx="464">
                  <c:v>0.91288309999999995</c:v>
                </c:pt>
                <c:pt idx="465">
                  <c:v>0.91292700000000004</c:v>
                </c:pt>
                <c:pt idx="466">
                  <c:v>0.91292890000000004</c:v>
                </c:pt>
                <c:pt idx="467">
                  <c:v>0.91289229999999999</c:v>
                </c:pt>
                <c:pt idx="468">
                  <c:v>0.91285709999999998</c:v>
                </c:pt>
                <c:pt idx="469">
                  <c:v>0.91286160000000005</c:v>
                </c:pt>
                <c:pt idx="470">
                  <c:v>0.91285340000000004</c:v>
                </c:pt>
                <c:pt idx="471">
                  <c:v>0.91282609999999997</c:v>
                </c:pt>
                <c:pt idx="472">
                  <c:v>0.91239420000000004</c:v>
                </c:pt>
                <c:pt idx="473">
                  <c:v>0.91133710000000001</c:v>
                </c:pt>
                <c:pt idx="474">
                  <c:v>0.9112382</c:v>
                </c:pt>
                <c:pt idx="475">
                  <c:v>0.91120820000000002</c:v>
                </c:pt>
                <c:pt idx="476">
                  <c:v>0.91124070000000001</c:v>
                </c:pt>
                <c:pt idx="477">
                  <c:v>0.91109130000000005</c:v>
                </c:pt>
                <c:pt idx="478">
                  <c:v>0.91070470000000003</c:v>
                </c:pt>
                <c:pt idx="479">
                  <c:v>0.91049760000000002</c:v>
                </c:pt>
                <c:pt idx="480">
                  <c:v>0.91047840000000002</c:v>
                </c:pt>
                <c:pt idx="481">
                  <c:v>0.91050220000000004</c:v>
                </c:pt>
                <c:pt idx="482">
                  <c:v>0.91048819999999997</c:v>
                </c:pt>
                <c:pt idx="483">
                  <c:v>0.91047699999999998</c:v>
                </c:pt>
                <c:pt idx="484">
                  <c:v>0.91045019999999999</c:v>
                </c:pt>
                <c:pt idx="485">
                  <c:v>0.91038779999999997</c:v>
                </c:pt>
                <c:pt idx="486">
                  <c:v>0.91035719999999998</c:v>
                </c:pt>
                <c:pt idx="487">
                  <c:v>0.91035010000000005</c:v>
                </c:pt>
                <c:pt idx="488">
                  <c:v>0.91020299999999998</c:v>
                </c:pt>
                <c:pt idx="489">
                  <c:v>0.90999629999999998</c:v>
                </c:pt>
                <c:pt idx="490">
                  <c:v>0.90999490000000005</c:v>
                </c:pt>
                <c:pt idx="491">
                  <c:v>0.91002680000000002</c:v>
                </c:pt>
                <c:pt idx="492">
                  <c:v>0.90997799999999995</c:v>
                </c:pt>
                <c:pt idx="493">
                  <c:v>0.90993579999999996</c:v>
                </c:pt>
                <c:pt idx="494">
                  <c:v>0.90955779999999997</c:v>
                </c:pt>
                <c:pt idx="495">
                  <c:v>0.90896259999999995</c:v>
                </c:pt>
                <c:pt idx="496">
                  <c:v>0.90883769999999997</c:v>
                </c:pt>
                <c:pt idx="497">
                  <c:v>0.90879160000000003</c:v>
                </c:pt>
                <c:pt idx="498">
                  <c:v>0.90878650000000005</c:v>
                </c:pt>
                <c:pt idx="499">
                  <c:v>0.90871179999999996</c:v>
                </c:pt>
                <c:pt idx="500">
                  <c:v>0.90861970000000003</c:v>
                </c:pt>
                <c:pt idx="501">
                  <c:v>0.90856899999999996</c:v>
                </c:pt>
                <c:pt idx="502">
                  <c:v>0.90854089999999998</c:v>
                </c:pt>
                <c:pt idx="503">
                  <c:v>0.90853680000000003</c:v>
                </c:pt>
                <c:pt idx="504">
                  <c:v>0.90852359999999999</c:v>
                </c:pt>
                <c:pt idx="505">
                  <c:v>0.9085086</c:v>
                </c:pt>
                <c:pt idx="506">
                  <c:v>0.90851979999999999</c:v>
                </c:pt>
                <c:pt idx="507">
                  <c:v>0.90847009999999995</c:v>
                </c:pt>
                <c:pt idx="508">
                  <c:v>0.90846839999999995</c:v>
                </c:pt>
                <c:pt idx="509">
                  <c:v>0.90847990000000001</c:v>
                </c:pt>
                <c:pt idx="510">
                  <c:v>0.90845220000000004</c:v>
                </c:pt>
                <c:pt idx="511">
                  <c:v>0.90843859999999999</c:v>
                </c:pt>
                <c:pt idx="512">
                  <c:v>0.90840810000000005</c:v>
                </c:pt>
                <c:pt idx="513">
                  <c:v>0.90772839999999999</c:v>
                </c:pt>
                <c:pt idx="514">
                  <c:v>0.90743870000000004</c:v>
                </c:pt>
                <c:pt idx="515">
                  <c:v>0.90741620000000001</c:v>
                </c:pt>
                <c:pt idx="516">
                  <c:v>0.90736430000000001</c:v>
                </c:pt>
                <c:pt idx="517">
                  <c:v>0.90753680000000003</c:v>
                </c:pt>
                <c:pt idx="518">
                  <c:v>0.90744530000000001</c:v>
                </c:pt>
                <c:pt idx="519">
                  <c:v>0.90711839999999999</c:v>
                </c:pt>
                <c:pt idx="520">
                  <c:v>0.90696569999999999</c:v>
                </c:pt>
                <c:pt idx="521">
                  <c:v>0.9068621</c:v>
                </c:pt>
                <c:pt idx="522">
                  <c:v>0.9068174</c:v>
                </c:pt>
                <c:pt idx="523">
                  <c:v>0.90678130000000001</c:v>
                </c:pt>
                <c:pt idx="524">
                  <c:v>0.90676540000000005</c:v>
                </c:pt>
                <c:pt idx="525">
                  <c:v>0.90676579999999996</c:v>
                </c:pt>
                <c:pt idx="526">
                  <c:v>0.90676699999999999</c:v>
                </c:pt>
                <c:pt idx="527">
                  <c:v>0.90677439999999998</c:v>
                </c:pt>
                <c:pt idx="528">
                  <c:v>0.90679189999999998</c:v>
                </c:pt>
                <c:pt idx="529">
                  <c:v>0.90673210000000004</c:v>
                </c:pt>
                <c:pt idx="530">
                  <c:v>0.90674440000000001</c:v>
                </c:pt>
                <c:pt idx="531">
                  <c:v>0.90674779999999999</c:v>
                </c:pt>
                <c:pt idx="532">
                  <c:v>0.90675559999999999</c:v>
                </c:pt>
                <c:pt idx="533">
                  <c:v>0.90672900000000001</c:v>
                </c:pt>
                <c:pt idx="534">
                  <c:v>0.90674630000000001</c:v>
                </c:pt>
                <c:pt idx="535">
                  <c:v>0.90695079999999995</c:v>
                </c:pt>
                <c:pt idx="536">
                  <c:v>0.90717809999999999</c:v>
                </c:pt>
                <c:pt idx="537">
                  <c:v>0.90721879999999999</c:v>
                </c:pt>
                <c:pt idx="538">
                  <c:v>0.90731729999999999</c:v>
                </c:pt>
                <c:pt idx="539">
                  <c:v>0.90760240000000003</c:v>
                </c:pt>
                <c:pt idx="540">
                  <c:v>0.9075029</c:v>
                </c:pt>
                <c:pt idx="541">
                  <c:v>0.90719499999999997</c:v>
                </c:pt>
                <c:pt idx="542">
                  <c:v>0.9070587</c:v>
                </c:pt>
                <c:pt idx="543">
                  <c:v>0.90702360000000004</c:v>
                </c:pt>
                <c:pt idx="544">
                  <c:v>0.9070047</c:v>
                </c:pt>
                <c:pt idx="545">
                  <c:v>0.9070028</c:v>
                </c:pt>
                <c:pt idx="546">
                  <c:v>0.90698219999999996</c:v>
                </c:pt>
                <c:pt idx="547">
                  <c:v>0.90693889999999999</c:v>
                </c:pt>
                <c:pt idx="548">
                  <c:v>0.90688530000000001</c:v>
                </c:pt>
                <c:pt idx="549">
                  <c:v>0.90686440000000001</c:v>
                </c:pt>
                <c:pt idx="550">
                  <c:v>0.90687459999999998</c:v>
                </c:pt>
                <c:pt idx="551">
                  <c:v>0.90686690000000003</c:v>
                </c:pt>
                <c:pt idx="552">
                  <c:v>0.90681210000000001</c:v>
                </c:pt>
                <c:pt idx="553">
                  <c:v>0.90681129999999999</c:v>
                </c:pt>
                <c:pt idx="554">
                  <c:v>0.90683009999999997</c:v>
                </c:pt>
                <c:pt idx="555">
                  <c:v>0.90678519999999996</c:v>
                </c:pt>
                <c:pt idx="556">
                  <c:v>0.90676959999999995</c:v>
                </c:pt>
                <c:pt idx="557">
                  <c:v>0.90645419999999999</c:v>
                </c:pt>
                <c:pt idx="558">
                  <c:v>0.90574659999999996</c:v>
                </c:pt>
                <c:pt idx="559">
                  <c:v>0.9057984</c:v>
                </c:pt>
                <c:pt idx="560">
                  <c:v>0.90592410000000001</c:v>
                </c:pt>
                <c:pt idx="561">
                  <c:v>0.90617930000000002</c:v>
                </c:pt>
                <c:pt idx="562">
                  <c:v>0.90603250000000002</c:v>
                </c:pt>
                <c:pt idx="563">
                  <c:v>0.90575589999999995</c:v>
                </c:pt>
                <c:pt idx="564">
                  <c:v>0.90559659999999997</c:v>
                </c:pt>
                <c:pt idx="565">
                  <c:v>0.90555509999999995</c:v>
                </c:pt>
                <c:pt idx="566">
                  <c:v>0.90550430000000004</c:v>
                </c:pt>
                <c:pt idx="567">
                  <c:v>0.9054816</c:v>
                </c:pt>
                <c:pt idx="568">
                  <c:v>0.90545489999999995</c:v>
                </c:pt>
                <c:pt idx="569">
                  <c:v>0.90541090000000002</c:v>
                </c:pt>
                <c:pt idx="570">
                  <c:v>0.90538909999999995</c:v>
                </c:pt>
                <c:pt idx="571">
                  <c:v>0.9053814</c:v>
                </c:pt>
                <c:pt idx="572">
                  <c:v>0.90534749999999997</c:v>
                </c:pt>
                <c:pt idx="573">
                  <c:v>0.90532789999999996</c:v>
                </c:pt>
                <c:pt idx="574">
                  <c:v>0.90527849999999999</c:v>
                </c:pt>
                <c:pt idx="575">
                  <c:v>0.90526890000000004</c:v>
                </c:pt>
                <c:pt idx="576">
                  <c:v>0.90458669999999997</c:v>
                </c:pt>
                <c:pt idx="577">
                  <c:v>0.90303149999999999</c:v>
                </c:pt>
                <c:pt idx="578">
                  <c:v>0.90300159999999996</c:v>
                </c:pt>
                <c:pt idx="579">
                  <c:v>0.90224280000000001</c:v>
                </c:pt>
                <c:pt idx="580">
                  <c:v>0.90110849999999998</c:v>
                </c:pt>
                <c:pt idx="581">
                  <c:v>0.9010146</c:v>
                </c:pt>
                <c:pt idx="582">
                  <c:v>0.90093199999999996</c:v>
                </c:pt>
                <c:pt idx="583">
                  <c:v>0.90106120000000001</c:v>
                </c:pt>
                <c:pt idx="584">
                  <c:v>0.90096500000000002</c:v>
                </c:pt>
                <c:pt idx="585">
                  <c:v>0.90075879999999997</c:v>
                </c:pt>
                <c:pt idx="586">
                  <c:v>0.90068329999999996</c:v>
                </c:pt>
                <c:pt idx="587">
                  <c:v>0.9006594</c:v>
                </c:pt>
                <c:pt idx="588">
                  <c:v>0.90061080000000004</c:v>
                </c:pt>
                <c:pt idx="589">
                  <c:v>0.90060629999999997</c:v>
                </c:pt>
                <c:pt idx="590">
                  <c:v>0.90058700000000003</c:v>
                </c:pt>
                <c:pt idx="591">
                  <c:v>0.90056659999999999</c:v>
                </c:pt>
                <c:pt idx="592">
                  <c:v>0.90054219999999996</c:v>
                </c:pt>
                <c:pt idx="593">
                  <c:v>0.90052279999999996</c:v>
                </c:pt>
                <c:pt idx="594">
                  <c:v>0.90052200000000004</c:v>
                </c:pt>
                <c:pt idx="595">
                  <c:v>0.90050509999999995</c:v>
                </c:pt>
                <c:pt idx="596">
                  <c:v>0.9004723</c:v>
                </c:pt>
                <c:pt idx="597">
                  <c:v>0.90046369999999998</c:v>
                </c:pt>
                <c:pt idx="598">
                  <c:v>0.89819479999999996</c:v>
                </c:pt>
                <c:pt idx="599">
                  <c:v>0.89336040000000005</c:v>
                </c:pt>
                <c:pt idx="600">
                  <c:v>0.89319689999999996</c:v>
                </c:pt>
                <c:pt idx="601">
                  <c:v>0.89264969999999999</c:v>
                </c:pt>
                <c:pt idx="602">
                  <c:v>0.89171239999999996</c:v>
                </c:pt>
                <c:pt idx="603">
                  <c:v>0.89169180000000003</c:v>
                </c:pt>
                <c:pt idx="604">
                  <c:v>0.8917079</c:v>
                </c:pt>
                <c:pt idx="605">
                  <c:v>0.89167909999999995</c:v>
                </c:pt>
                <c:pt idx="606">
                  <c:v>0.89165249999999996</c:v>
                </c:pt>
                <c:pt idx="607">
                  <c:v>0.89166730000000005</c:v>
                </c:pt>
                <c:pt idx="608">
                  <c:v>0.89165459999999996</c:v>
                </c:pt>
                <c:pt idx="609">
                  <c:v>0.89162649999999999</c:v>
                </c:pt>
                <c:pt idx="610">
                  <c:v>0.89159580000000005</c:v>
                </c:pt>
                <c:pt idx="611">
                  <c:v>0.89159849999999996</c:v>
                </c:pt>
                <c:pt idx="612">
                  <c:v>0.89157240000000004</c:v>
                </c:pt>
                <c:pt idx="613">
                  <c:v>0.89156380000000002</c:v>
                </c:pt>
                <c:pt idx="614">
                  <c:v>0.89154719999999998</c:v>
                </c:pt>
                <c:pt idx="615">
                  <c:v>0.8915516</c:v>
                </c:pt>
                <c:pt idx="616">
                  <c:v>0.89157679999999995</c:v>
                </c:pt>
                <c:pt idx="617">
                  <c:v>0.8915748</c:v>
                </c:pt>
                <c:pt idx="618">
                  <c:v>0.8915689</c:v>
                </c:pt>
                <c:pt idx="619">
                  <c:v>0.89155300000000004</c:v>
                </c:pt>
                <c:pt idx="620">
                  <c:v>0.89152260000000005</c:v>
                </c:pt>
                <c:pt idx="621">
                  <c:v>0.89149929999999999</c:v>
                </c:pt>
                <c:pt idx="622">
                  <c:v>0.89148170000000004</c:v>
                </c:pt>
                <c:pt idx="623">
                  <c:v>0.8914628</c:v>
                </c:pt>
                <c:pt idx="624">
                  <c:v>0.89143609999999995</c:v>
                </c:pt>
                <c:pt idx="625">
                  <c:v>0.89141979999999998</c:v>
                </c:pt>
                <c:pt idx="626">
                  <c:v>0.89143969999999995</c:v>
                </c:pt>
                <c:pt idx="627">
                  <c:v>0.89141150000000002</c:v>
                </c:pt>
                <c:pt idx="628">
                  <c:v>0.89136459999999995</c:v>
                </c:pt>
                <c:pt idx="629">
                  <c:v>0.8913333</c:v>
                </c:pt>
                <c:pt idx="630">
                  <c:v>0.89129910000000001</c:v>
                </c:pt>
                <c:pt idx="631">
                  <c:v>0.89127440000000002</c:v>
                </c:pt>
                <c:pt idx="632">
                  <c:v>0.89121859999999997</c:v>
                </c:pt>
                <c:pt idx="633">
                  <c:v>0.89122920000000005</c:v>
                </c:pt>
                <c:pt idx="634">
                  <c:v>0.89118920000000001</c:v>
                </c:pt>
                <c:pt idx="635">
                  <c:v>0.89119610000000005</c:v>
                </c:pt>
                <c:pt idx="636">
                  <c:v>0.89116030000000002</c:v>
                </c:pt>
                <c:pt idx="637">
                  <c:v>0.89111790000000002</c:v>
                </c:pt>
                <c:pt idx="638">
                  <c:v>0.8911327</c:v>
                </c:pt>
                <c:pt idx="639">
                  <c:v>0.89108419999999999</c:v>
                </c:pt>
                <c:pt idx="640">
                  <c:v>0.89104209999999995</c:v>
                </c:pt>
                <c:pt idx="641">
                  <c:v>0.89101669999999999</c:v>
                </c:pt>
                <c:pt idx="642">
                  <c:v>0.89100120000000005</c:v>
                </c:pt>
                <c:pt idx="643">
                  <c:v>0.89099209999999995</c:v>
                </c:pt>
                <c:pt idx="644">
                  <c:v>0.8910207</c:v>
                </c:pt>
                <c:pt idx="645">
                  <c:v>0.89096600000000004</c:v>
                </c:pt>
                <c:pt idx="646">
                  <c:v>0.89095020000000003</c:v>
                </c:pt>
                <c:pt idx="647">
                  <c:v>0.89096050000000004</c:v>
                </c:pt>
                <c:pt idx="648">
                  <c:v>0.89089839999999998</c:v>
                </c:pt>
                <c:pt idx="649">
                  <c:v>0.89085380000000003</c:v>
                </c:pt>
                <c:pt idx="650">
                  <c:v>0.89082209999999995</c:v>
                </c:pt>
                <c:pt idx="651">
                  <c:v>0.89078670000000004</c:v>
                </c:pt>
                <c:pt idx="652">
                  <c:v>0.89074500000000001</c:v>
                </c:pt>
                <c:pt idx="653">
                  <c:v>0.89069160000000003</c:v>
                </c:pt>
                <c:pt idx="654">
                  <c:v>0.89064699999999997</c:v>
                </c:pt>
                <c:pt idx="655">
                  <c:v>0.89058409999999999</c:v>
                </c:pt>
                <c:pt idx="656">
                  <c:v>0.89055099999999998</c:v>
                </c:pt>
                <c:pt idx="657">
                  <c:v>0.89049460000000003</c:v>
                </c:pt>
                <c:pt idx="658">
                  <c:v>0.89041769999999998</c:v>
                </c:pt>
                <c:pt idx="659">
                  <c:v>0.89039780000000002</c:v>
                </c:pt>
                <c:pt idx="660">
                  <c:v>0.89038810000000002</c:v>
                </c:pt>
                <c:pt idx="661">
                  <c:v>0.89037100000000002</c:v>
                </c:pt>
                <c:pt idx="662">
                  <c:v>0.89030750000000003</c:v>
                </c:pt>
                <c:pt idx="663">
                  <c:v>0.89028269999999998</c:v>
                </c:pt>
                <c:pt idx="664">
                  <c:v>0.89021380000000006</c:v>
                </c:pt>
                <c:pt idx="665">
                  <c:v>0.89020149999999998</c:v>
                </c:pt>
                <c:pt idx="666">
                  <c:v>0.8902118</c:v>
                </c:pt>
                <c:pt idx="667">
                  <c:v>0.89016589999999995</c:v>
                </c:pt>
                <c:pt idx="668">
                  <c:v>0.89017380000000002</c:v>
                </c:pt>
                <c:pt idx="669">
                  <c:v>0.89012999999999998</c:v>
                </c:pt>
                <c:pt idx="670">
                  <c:v>0.89011059999999997</c:v>
                </c:pt>
                <c:pt idx="671">
                  <c:v>0.89009510000000003</c:v>
                </c:pt>
                <c:pt idx="672">
                  <c:v>0.89013370000000003</c:v>
                </c:pt>
                <c:pt idx="673">
                  <c:v>0.89043559999999999</c:v>
                </c:pt>
                <c:pt idx="674">
                  <c:v>0.89037889999999997</c:v>
                </c:pt>
                <c:pt idx="675">
                  <c:v>0.89038949999999994</c:v>
                </c:pt>
                <c:pt idx="676">
                  <c:v>0.89038609999999996</c:v>
                </c:pt>
                <c:pt idx="677">
                  <c:v>0.89033220000000002</c:v>
                </c:pt>
                <c:pt idx="678">
                  <c:v>0.8903181</c:v>
                </c:pt>
                <c:pt idx="679">
                  <c:v>0.89029740000000002</c:v>
                </c:pt>
                <c:pt idx="680">
                  <c:v>0.89030390000000004</c:v>
                </c:pt>
                <c:pt idx="681">
                  <c:v>0.89025770000000004</c:v>
                </c:pt>
                <c:pt idx="682">
                  <c:v>0.89024950000000003</c:v>
                </c:pt>
                <c:pt idx="683">
                  <c:v>0.89024309999999995</c:v>
                </c:pt>
                <c:pt idx="684">
                  <c:v>0.89019579999999998</c:v>
                </c:pt>
                <c:pt idx="685">
                  <c:v>0.89021519999999998</c:v>
                </c:pt>
                <c:pt idx="686">
                  <c:v>0.8901618</c:v>
                </c:pt>
                <c:pt idx="687">
                  <c:v>0.89010730000000005</c:v>
                </c:pt>
                <c:pt idx="688">
                  <c:v>0.89004340000000004</c:v>
                </c:pt>
                <c:pt idx="689">
                  <c:v>0.88993029999999995</c:v>
                </c:pt>
                <c:pt idx="690">
                  <c:v>0.88988250000000002</c:v>
                </c:pt>
                <c:pt idx="691">
                  <c:v>0.88982000000000006</c:v>
                </c:pt>
                <c:pt idx="692">
                  <c:v>0.88977289999999998</c:v>
                </c:pt>
                <c:pt idx="693">
                  <c:v>0.88975780000000004</c:v>
                </c:pt>
                <c:pt idx="694">
                  <c:v>0.88971670000000003</c:v>
                </c:pt>
                <c:pt idx="695">
                  <c:v>0.88974989999999998</c:v>
                </c:pt>
                <c:pt idx="696">
                  <c:v>0.88975740000000003</c:v>
                </c:pt>
                <c:pt idx="697">
                  <c:v>0.88969330000000002</c:v>
                </c:pt>
                <c:pt idx="698">
                  <c:v>0.8896539</c:v>
                </c:pt>
                <c:pt idx="699">
                  <c:v>0.88960799999999995</c:v>
                </c:pt>
                <c:pt idx="700">
                  <c:v>0.8896018</c:v>
                </c:pt>
                <c:pt idx="701">
                  <c:v>0.88962180000000002</c:v>
                </c:pt>
                <c:pt idx="702">
                  <c:v>0.88956360000000001</c:v>
                </c:pt>
                <c:pt idx="703">
                  <c:v>0.88954129999999998</c:v>
                </c:pt>
                <c:pt idx="704">
                  <c:v>0.88950830000000003</c:v>
                </c:pt>
                <c:pt idx="705">
                  <c:v>0.88950209999999996</c:v>
                </c:pt>
                <c:pt idx="706">
                  <c:v>0.88943419999999995</c:v>
                </c:pt>
                <c:pt idx="707">
                  <c:v>0.88936280000000001</c:v>
                </c:pt>
                <c:pt idx="708">
                  <c:v>0.88931110000000002</c:v>
                </c:pt>
                <c:pt idx="709">
                  <c:v>0.88928119999999999</c:v>
                </c:pt>
                <c:pt idx="710">
                  <c:v>0.88919550000000003</c:v>
                </c:pt>
                <c:pt idx="711">
                  <c:v>0.8891831</c:v>
                </c:pt>
                <c:pt idx="712">
                  <c:v>0.88917420000000003</c:v>
                </c:pt>
                <c:pt idx="713">
                  <c:v>0.88908640000000005</c:v>
                </c:pt>
                <c:pt idx="714">
                  <c:v>0.88908810000000005</c:v>
                </c:pt>
                <c:pt idx="715">
                  <c:v>0.8890671</c:v>
                </c:pt>
                <c:pt idx="716">
                  <c:v>0.88900630000000003</c:v>
                </c:pt>
                <c:pt idx="717">
                  <c:v>0.88899859999999997</c:v>
                </c:pt>
                <c:pt idx="718">
                  <c:v>0.8889705</c:v>
                </c:pt>
                <c:pt idx="719">
                  <c:v>0.88890069999999999</c:v>
                </c:pt>
                <c:pt idx="720">
                  <c:v>0.88887519999999998</c:v>
                </c:pt>
                <c:pt idx="721">
                  <c:v>0.88888259999999997</c:v>
                </c:pt>
                <c:pt idx="722">
                  <c:v>0.88882510000000003</c:v>
                </c:pt>
                <c:pt idx="723">
                  <c:v>0.8888064</c:v>
                </c:pt>
                <c:pt idx="724">
                  <c:v>0.88876330000000003</c:v>
                </c:pt>
                <c:pt idx="725">
                  <c:v>0.88876350000000004</c:v>
                </c:pt>
                <c:pt idx="726">
                  <c:v>0.88873570000000002</c:v>
                </c:pt>
                <c:pt idx="727">
                  <c:v>0.88870649999999995</c:v>
                </c:pt>
                <c:pt idx="728">
                  <c:v>0.88866140000000005</c:v>
                </c:pt>
                <c:pt idx="729">
                  <c:v>0.88865919999999998</c:v>
                </c:pt>
                <c:pt idx="730">
                  <c:v>0.88861749999999995</c:v>
                </c:pt>
                <c:pt idx="731">
                  <c:v>0.88850099999999999</c:v>
                </c:pt>
                <c:pt idx="732">
                  <c:v>0.888486</c:v>
                </c:pt>
                <c:pt idx="733">
                  <c:v>0.88841349999999997</c:v>
                </c:pt>
                <c:pt idx="734">
                  <c:v>0.88840050000000004</c:v>
                </c:pt>
                <c:pt idx="735">
                  <c:v>0.88840430000000004</c:v>
                </c:pt>
                <c:pt idx="736">
                  <c:v>0.88833249999999997</c:v>
                </c:pt>
                <c:pt idx="737">
                  <c:v>0.88828280000000004</c:v>
                </c:pt>
                <c:pt idx="738">
                  <c:v>0.88822760000000001</c:v>
                </c:pt>
                <c:pt idx="739">
                  <c:v>0.88818710000000001</c:v>
                </c:pt>
                <c:pt idx="740">
                  <c:v>0.88808759999999998</c:v>
                </c:pt>
                <c:pt idx="741">
                  <c:v>0.88806700000000005</c:v>
                </c:pt>
                <c:pt idx="742">
                  <c:v>0.88795630000000003</c:v>
                </c:pt>
                <c:pt idx="743">
                  <c:v>0.88786659999999995</c:v>
                </c:pt>
                <c:pt idx="744">
                  <c:v>0.88777839999999997</c:v>
                </c:pt>
                <c:pt idx="745">
                  <c:v>0.88770700000000002</c:v>
                </c:pt>
                <c:pt idx="746">
                  <c:v>0.88764869999999996</c:v>
                </c:pt>
                <c:pt idx="747">
                  <c:v>0.88765439999999995</c:v>
                </c:pt>
                <c:pt idx="748">
                  <c:v>0.88764189999999998</c:v>
                </c:pt>
                <c:pt idx="749">
                  <c:v>0.88778049999999997</c:v>
                </c:pt>
                <c:pt idx="750">
                  <c:v>0.8877237</c:v>
                </c:pt>
                <c:pt idx="751">
                  <c:v>0.88779669999999999</c:v>
                </c:pt>
                <c:pt idx="752">
                  <c:v>0.88926640000000001</c:v>
                </c:pt>
                <c:pt idx="753">
                  <c:v>0.89285300000000001</c:v>
                </c:pt>
                <c:pt idx="754">
                  <c:v>0.89244679999999998</c:v>
                </c:pt>
                <c:pt idx="755">
                  <c:v>0.89247449999999995</c:v>
                </c:pt>
                <c:pt idx="756">
                  <c:v>0.89248240000000001</c:v>
                </c:pt>
                <c:pt idx="757">
                  <c:v>0.89250759999999996</c:v>
                </c:pt>
                <c:pt idx="758">
                  <c:v>0.89243980000000001</c:v>
                </c:pt>
                <c:pt idx="759">
                  <c:v>0.89245719999999995</c:v>
                </c:pt>
                <c:pt idx="760">
                  <c:v>0.89241130000000002</c:v>
                </c:pt>
                <c:pt idx="761">
                  <c:v>0.89238249999999997</c:v>
                </c:pt>
                <c:pt idx="762">
                  <c:v>0.89243320000000004</c:v>
                </c:pt>
                <c:pt idx="763">
                  <c:v>0.89243329999999998</c:v>
                </c:pt>
                <c:pt idx="764">
                  <c:v>0.89248000000000005</c:v>
                </c:pt>
                <c:pt idx="765">
                  <c:v>0.89254009999999995</c:v>
                </c:pt>
                <c:pt idx="766">
                  <c:v>0.89260360000000005</c:v>
                </c:pt>
                <c:pt idx="767">
                  <c:v>0.89266699999999999</c:v>
                </c:pt>
                <c:pt idx="768">
                  <c:v>0.89271900000000004</c:v>
                </c:pt>
                <c:pt idx="769">
                  <c:v>0.89271100000000003</c:v>
                </c:pt>
                <c:pt idx="770">
                  <c:v>0.89274039999999999</c:v>
                </c:pt>
                <c:pt idx="771">
                  <c:v>0.89277070000000003</c:v>
                </c:pt>
                <c:pt idx="772">
                  <c:v>0.89274560000000003</c:v>
                </c:pt>
                <c:pt idx="773">
                  <c:v>0.89272260000000003</c:v>
                </c:pt>
                <c:pt idx="774">
                  <c:v>0.89243229999999996</c:v>
                </c:pt>
                <c:pt idx="775">
                  <c:v>0.89244959999999995</c:v>
                </c:pt>
                <c:pt idx="776">
                  <c:v>0.89234670000000005</c:v>
                </c:pt>
                <c:pt idx="777">
                  <c:v>0.89234239999999998</c:v>
                </c:pt>
                <c:pt idx="778">
                  <c:v>0.89232699999999998</c:v>
                </c:pt>
                <c:pt idx="779">
                  <c:v>0.89230469999999995</c:v>
                </c:pt>
                <c:pt idx="780">
                  <c:v>0.89229829999999999</c:v>
                </c:pt>
                <c:pt idx="781">
                  <c:v>0.89232140000000004</c:v>
                </c:pt>
                <c:pt idx="782">
                  <c:v>0.89229939999999996</c:v>
                </c:pt>
                <c:pt idx="783">
                  <c:v>0.89226989999999995</c:v>
                </c:pt>
                <c:pt idx="784">
                  <c:v>0.89223339999999995</c:v>
                </c:pt>
                <c:pt idx="785">
                  <c:v>0.89219119999999996</c:v>
                </c:pt>
                <c:pt idx="786">
                  <c:v>0.89220069999999996</c:v>
                </c:pt>
                <c:pt idx="787">
                  <c:v>0.89218350000000002</c:v>
                </c:pt>
                <c:pt idx="788">
                  <c:v>0.89217380000000002</c:v>
                </c:pt>
                <c:pt idx="789">
                  <c:v>0.892204</c:v>
                </c:pt>
                <c:pt idx="790">
                  <c:v>0.89218070000000005</c:v>
                </c:pt>
                <c:pt idx="791">
                  <c:v>0.89214329999999997</c:v>
                </c:pt>
                <c:pt idx="792">
                  <c:v>0.89209830000000001</c:v>
                </c:pt>
                <c:pt idx="793">
                  <c:v>0.89207000000000003</c:v>
                </c:pt>
                <c:pt idx="794">
                  <c:v>0.89200659999999998</c:v>
                </c:pt>
                <c:pt idx="795">
                  <c:v>0.89201430000000004</c:v>
                </c:pt>
                <c:pt idx="796">
                  <c:v>0.89168409999999998</c:v>
                </c:pt>
                <c:pt idx="797">
                  <c:v>0.89096339999999996</c:v>
                </c:pt>
                <c:pt idx="798">
                  <c:v>0.89097329999999997</c:v>
                </c:pt>
                <c:pt idx="799">
                  <c:v>0.89095630000000003</c:v>
                </c:pt>
                <c:pt idx="800">
                  <c:v>0.89095959999999996</c:v>
                </c:pt>
                <c:pt idx="801">
                  <c:v>0.89096609999999998</c:v>
                </c:pt>
                <c:pt idx="802">
                  <c:v>0.89095179999999996</c:v>
                </c:pt>
                <c:pt idx="803">
                  <c:v>0.89096529999999996</c:v>
                </c:pt>
                <c:pt idx="804">
                  <c:v>0.89093310000000003</c:v>
                </c:pt>
                <c:pt idx="805">
                  <c:v>0.89091529999999997</c:v>
                </c:pt>
                <c:pt idx="806">
                  <c:v>0.89085479999999995</c:v>
                </c:pt>
                <c:pt idx="807">
                  <c:v>0.89081650000000001</c:v>
                </c:pt>
                <c:pt idx="808">
                  <c:v>0.89077879999999998</c:v>
                </c:pt>
                <c:pt idx="809">
                  <c:v>0.89079220000000003</c:v>
                </c:pt>
                <c:pt idx="810">
                  <c:v>0.89080490000000001</c:v>
                </c:pt>
                <c:pt idx="811">
                  <c:v>0.89086359999999998</c:v>
                </c:pt>
                <c:pt idx="812">
                  <c:v>0.89087689999999997</c:v>
                </c:pt>
                <c:pt idx="813">
                  <c:v>0.89088060000000002</c:v>
                </c:pt>
                <c:pt idx="814">
                  <c:v>0.89089339999999995</c:v>
                </c:pt>
                <c:pt idx="815">
                  <c:v>0.88985320000000001</c:v>
                </c:pt>
                <c:pt idx="816">
                  <c:v>0.88828700000000005</c:v>
                </c:pt>
                <c:pt idx="817">
                  <c:v>0.8881751</c:v>
                </c:pt>
                <c:pt idx="818">
                  <c:v>0.88811680000000004</c:v>
                </c:pt>
                <c:pt idx="819">
                  <c:v>0.88803799999999999</c:v>
                </c:pt>
                <c:pt idx="820">
                  <c:v>0.8879281</c:v>
                </c:pt>
                <c:pt idx="821">
                  <c:v>0.88761789999999996</c:v>
                </c:pt>
                <c:pt idx="822">
                  <c:v>0.88747010000000004</c:v>
                </c:pt>
                <c:pt idx="823">
                  <c:v>0.88745499999999999</c:v>
                </c:pt>
                <c:pt idx="824">
                  <c:v>0.88743170000000005</c:v>
                </c:pt>
                <c:pt idx="825">
                  <c:v>0.88743209999999995</c:v>
                </c:pt>
                <c:pt idx="826">
                  <c:v>0.88743780000000005</c:v>
                </c:pt>
                <c:pt idx="827">
                  <c:v>0.8874107</c:v>
                </c:pt>
                <c:pt idx="828">
                  <c:v>0.88740110000000005</c:v>
                </c:pt>
                <c:pt idx="829">
                  <c:v>0.88739080000000004</c:v>
                </c:pt>
                <c:pt idx="830">
                  <c:v>0.88733960000000001</c:v>
                </c:pt>
                <c:pt idx="831">
                  <c:v>0.88730030000000004</c:v>
                </c:pt>
                <c:pt idx="832">
                  <c:v>0.88728720000000005</c:v>
                </c:pt>
                <c:pt idx="833">
                  <c:v>0.88728209999999996</c:v>
                </c:pt>
                <c:pt idx="834">
                  <c:v>0.88727160000000005</c:v>
                </c:pt>
                <c:pt idx="835">
                  <c:v>0.88725019999999999</c:v>
                </c:pt>
                <c:pt idx="836">
                  <c:v>0.88721240000000001</c:v>
                </c:pt>
                <c:pt idx="837">
                  <c:v>0.88739000000000001</c:v>
                </c:pt>
                <c:pt idx="838">
                  <c:v>0.88692400000000005</c:v>
                </c:pt>
                <c:pt idx="839">
                  <c:v>0.8867756</c:v>
                </c:pt>
                <c:pt idx="840">
                  <c:v>0.88674240000000004</c:v>
                </c:pt>
                <c:pt idx="841">
                  <c:v>0.88664030000000005</c:v>
                </c:pt>
                <c:pt idx="842">
                  <c:v>0.88660419999999995</c:v>
                </c:pt>
                <c:pt idx="843">
                  <c:v>0.88631260000000001</c:v>
                </c:pt>
                <c:pt idx="844">
                  <c:v>0.88618940000000002</c:v>
                </c:pt>
                <c:pt idx="845">
                  <c:v>0.88615909999999998</c:v>
                </c:pt>
                <c:pt idx="846">
                  <c:v>0.88612729999999995</c:v>
                </c:pt>
                <c:pt idx="847">
                  <c:v>0.8860865</c:v>
                </c:pt>
                <c:pt idx="848">
                  <c:v>0.88607389999999997</c:v>
                </c:pt>
                <c:pt idx="849">
                  <c:v>0.88606379999999996</c:v>
                </c:pt>
                <c:pt idx="850">
                  <c:v>0.88600699999999999</c:v>
                </c:pt>
                <c:pt idx="851">
                  <c:v>0.88597049999999999</c:v>
                </c:pt>
                <c:pt idx="852">
                  <c:v>0.88591989999999998</c:v>
                </c:pt>
                <c:pt idx="853">
                  <c:v>0.88522630000000002</c:v>
                </c:pt>
                <c:pt idx="854">
                  <c:v>0.88327920000000004</c:v>
                </c:pt>
                <c:pt idx="855">
                  <c:v>0.88325799999999999</c:v>
                </c:pt>
                <c:pt idx="856">
                  <c:v>0.88324570000000002</c:v>
                </c:pt>
                <c:pt idx="857">
                  <c:v>0.88323240000000003</c:v>
                </c:pt>
                <c:pt idx="858">
                  <c:v>0.88321919999999998</c:v>
                </c:pt>
                <c:pt idx="859">
                  <c:v>0.88332690000000003</c:v>
                </c:pt>
                <c:pt idx="860">
                  <c:v>0.88336490000000001</c:v>
                </c:pt>
                <c:pt idx="861">
                  <c:v>0.88335059999999999</c:v>
                </c:pt>
                <c:pt idx="862">
                  <c:v>0.88332270000000002</c:v>
                </c:pt>
                <c:pt idx="863">
                  <c:v>0.88326369999999998</c:v>
                </c:pt>
                <c:pt idx="864">
                  <c:v>0.88322319999999999</c:v>
                </c:pt>
                <c:pt idx="865">
                  <c:v>0.88310569999999999</c:v>
                </c:pt>
                <c:pt idx="866">
                  <c:v>0.88300639999999997</c:v>
                </c:pt>
                <c:pt idx="867">
                  <c:v>0.88294969999999995</c:v>
                </c:pt>
                <c:pt idx="868">
                  <c:v>0.88293980000000005</c:v>
                </c:pt>
                <c:pt idx="869">
                  <c:v>0.88293100000000002</c:v>
                </c:pt>
                <c:pt idx="870">
                  <c:v>0.88294450000000002</c:v>
                </c:pt>
                <c:pt idx="871">
                  <c:v>0.88290619999999997</c:v>
                </c:pt>
                <c:pt idx="872">
                  <c:v>0.88290990000000003</c:v>
                </c:pt>
                <c:pt idx="873">
                  <c:v>0.88290869999999999</c:v>
                </c:pt>
                <c:pt idx="874">
                  <c:v>0.8829072</c:v>
                </c:pt>
                <c:pt idx="875">
                  <c:v>0.88289079999999998</c:v>
                </c:pt>
                <c:pt idx="876">
                  <c:v>0.88287930000000003</c:v>
                </c:pt>
                <c:pt idx="877">
                  <c:v>0.88289229999999996</c:v>
                </c:pt>
                <c:pt idx="878">
                  <c:v>0.88283650000000002</c:v>
                </c:pt>
                <c:pt idx="879">
                  <c:v>0.88259520000000002</c:v>
                </c:pt>
                <c:pt idx="880">
                  <c:v>0.8825113</c:v>
                </c:pt>
                <c:pt idx="881">
                  <c:v>0.8825383</c:v>
                </c:pt>
                <c:pt idx="882">
                  <c:v>0.88274560000000002</c:v>
                </c:pt>
                <c:pt idx="883">
                  <c:v>0.88266840000000002</c:v>
                </c:pt>
                <c:pt idx="884">
                  <c:v>0.88257169999999996</c:v>
                </c:pt>
                <c:pt idx="885">
                  <c:v>0.8825191</c:v>
                </c:pt>
                <c:pt idx="886">
                  <c:v>0.88251970000000002</c:v>
                </c:pt>
                <c:pt idx="887">
                  <c:v>0.8824649</c:v>
                </c:pt>
                <c:pt idx="888">
                  <c:v>0.88244739999999999</c:v>
                </c:pt>
                <c:pt idx="889">
                  <c:v>0.88244339999999999</c:v>
                </c:pt>
                <c:pt idx="890">
                  <c:v>0.88240700000000005</c:v>
                </c:pt>
                <c:pt idx="891">
                  <c:v>0.88240149999999995</c:v>
                </c:pt>
                <c:pt idx="892">
                  <c:v>0.88238870000000003</c:v>
                </c:pt>
                <c:pt idx="893">
                  <c:v>0.88238249999999996</c:v>
                </c:pt>
                <c:pt idx="894">
                  <c:v>0.88240110000000005</c:v>
                </c:pt>
                <c:pt idx="895">
                  <c:v>0.88239400000000001</c:v>
                </c:pt>
                <c:pt idx="896">
                  <c:v>0.88238729999999999</c:v>
                </c:pt>
                <c:pt idx="897">
                  <c:v>0.88235889999999995</c:v>
                </c:pt>
                <c:pt idx="898">
                  <c:v>0.88235549999999996</c:v>
                </c:pt>
                <c:pt idx="899">
                  <c:v>0.88235149999999996</c:v>
                </c:pt>
                <c:pt idx="900">
                  <c:v>0.88276670000000002</c:v>
                </c:pt>
                <c:pt idx="901">
                  <c:v>0.88405599999999995</c:v>
                </c:pt>
                <c:pt idx="902">
                  <c:v>0.88407080000000005</c:v>
                </c:pt>
                <c:pt idx="903">
                  <c:v>0.88418680000000005</c:v>
                </c:pt>
                <c:pt idx="904">
                  <c:v>0.88455689999999998</c:v>
                </c:pt>
                <c:pt idx="905">
                  <c:v>0.88456489999999999</c:v>
                </c:pt>
                <c:pt idx="906">
                  <c:v>0.88444619999999996</c:v>
                </c:pt>
                <c:pt idx="907">
                  <c:v>0.8843839</c:v>
                </c:pt>
                <c:pt idx="908">
                  <c:v>0.88436559999999997</c:v>
                </c:pt>
                <c:pt idx="909">
                  <c:v>0.8842856</c:v>
                </c:pt>
                <c:pt idx="910">
                  <c:v>0.88424829999999999</c:v>
                </c:pt>
                <c:pt idx="911">
                  <c:v>0.88422650000000003</c:v>
                </c:pt>
                <c:pt idx="912">
                  <c:v>0.8842004</c:v>
                </c:pt>
                <c:pt idx="913">
                  <c:v>0.88414930000000003</c:v>
                </c:pt>
                <c:pt idx="914">
                  <c:v>0.88414210000000004</c:v>
                </c:pt>
                <c:pt idx="915">
                  <c:v>0.88411899999999999</c:v>
                </c:pt>
                <c:pt idx="916">
                  <c:v>0.88409879999999996</c:v>
                </c:pt>
                <c:pt idx="917">
                  <c:v>0.88410140000000004</c:v>
                </c:pt>
                <c:pt idx="918">
                  <c:v>0.88409579999999999</c:v>
                </c:pt>
                <c:pt idx="919">
                  <c:v>0.88407519999999995</c:v>
                </c:pt>
                <c:pt idx="920">
                  <c:v>0.88403609999999999</c:v>
                </c:pt>
                <c:pt idx="921">
                  <c:v>0.88401830000000003</c:v>
                </c:pt>
                <c:pt idx="922">
                  <c:v>0.88414420000000005</c:v>
                </c:pt>
                <c:pt idx="923">
                  <c:v>0.88508439999999999</c:v>
                </c:pt>
                <c:pt idx="924">
                  <c:v>0.88507809999999998</c:v>
                </c:pt>
                <c:pt idx="925">
                  <c:v>0.88512009999999997</c:v>
                </c:pt>
                <c:pt idx="926">
                  <c:v>0.8852006</c:v>
                </c:pt>
                <c:pt idx="927">
                  <c:v>0.88517310000000005</c:v>
                </c:pt>
                <c:pt idx="928">
                  <c:v>0.88507329999999995</c:v>
                </c:pt>
                <c:pt idx="929">
                  <c:v>0.88499309999999998</c:v>
                </c:pt>
                <c:pt idx="930">
                  <c:v>0.88495250000000003</c:v>
                </c:pt>
                <c:pt idx="931">
                  <c:v>0.88492170000000003</c:v>
                </c:pt>
                <c:pt idx="932">
                  <c:v>0.88490970000000002</c:v>
                </c:pt>
                <c:pt idx="933">
                  <c:v>0.88490990000000003</c:v>
                </c:pt>
                <c:pt idx="934">
                  <c:v>0.88488619999999996</c:v>
                </c:pt>
                <c:pt idx="935">
                  <c:v>0.88486089999999995</c:v>
                </c:pt>
                <c:pt idx="936">
                  <c:v>0.8848376</c:v>
                </c:pt>
                <c:pt idx="937">
                  <c:v>0.88481699999999996</c:v>
                </c:pt>
                <c:pt idx="938">
                  <c:v>0.88480829999999999</c:v>
                </c:pt>
                <c:pt idx="939">
                  <c:v>0.88479609999999997</c:v>
                </c:pt>
                <c:pt idx="940">
                  <c:v>0.88481180000000004</c:v>
                </c:pt>
                <c:pt idx="941">
                  <c:v>0.8845189</c:v>
                </c:pt>
                <c:pt idx="942">
                  <c:v>0.88407440000000004</c:v>
                </c:pt>
                <c:pt idx="943">
                  <c:v>0.88402899999999995</c:v>
                </c:pt>
                <c:pt idx="944">
                  <c:v>0.8838182</c:v>
                </c:pt>
                <c:pt idx="945">
                  <c:v>0.88359080000000001</c:v>
                </c:pt>
                <c:pt idx="946">
                  <c:v>0.88353159999999997</c:v>
                </c:pt>
                <c:pt idx="947">
                  <c:v>0.8835887</c:v>
                </c:pt>
                <c:pt idx="948">
                  <c:v>0.88363429999999998</c:v>
                </c:pt>
                <c:pt idx="949">
                  <c:v>0.88358859999999995</c:v>
                </c:pt>
                <c:pt idx="950">
                  <c:v>0.88350169999999995</c:v>
                </c:pt>
                <c:pt idx="951">
                  <c:v>0.88345600000000002</c:v>
                </c:pt>
                <c:pt idx="952">
                  <c:v>0.88343709999999998</c:v>
                </c:pt>
                <c:pt idx="953">
                  <c:v>0.88341449999999999</c:v>
                </c:pt>
                <c:pt idx="954">
                  <c:v>0.88340200000000002</c:v>
                </c:pt>
                <c:pt idx="955">
                  <c:v>0.8834012</c:v>
                </c:pt>
                <c:pt idx="956">
                  <c:v>0.88341040000000004</c:v>
                </c:pt>
                <c:pt idx="957">
                  <c:v>0.88340430000000003</c:v>
                </c:pt>
                <c:pt idx="958">
                  <c:v>0.88339120000000004</c:v>
                </c:pt>
                <c:pt idx="959">
                  <c:v>0.88337270000000001</c:v>
                </c:pt>
                <c:pt idx="960">
                  <c:v>0.88334970000000002</c:v>
                </c:pt>
                <c:pt idx="961">
                  <c:v>0.88331459999999995</c:v>
                </c:pt>
                <c:pt idx="962">
                  <c:v>0.88329500000000005</c:v>
                </c:pt>
                <c:pt idx="963">
                  <c:v>0.88211519999999999</c:v>
                </c:pt>
                <c:pt idx="964">
                  <c:v>0.87994680000000003</c:v>
                </c:pt>
                <c:pt idx="965">
                  <c:v>0.87984680000000004</c:v>
                </c:pt>
                <c:pt idx="966">
                  <c:v>0.87945110000000004</c:v>
                </c:pt>
                <c:pt idx="967">
                  <c:v>0.87891900000000001</c:v>
                </c:pt>
                <c:pt idx="968">
                  <c:v>0.87890550000000001</c:v>
                </c:pt>
                <c:pt idx="969">
                  <c:v>0.87889490000000003</c:v>
                </c:pt>
                <c:pt idx="970">
                  <c:v>0.87889720000000005</c:v>
                </c:pt>
                <c:pt idx="971">
                  <c:v>0.87886889999999995</c:v>
                </c:pt>
                <c:pt idx="972">
                  <c:v>0.87886419999999998</c:v>
                </c:pt>
                <c:pt idx="973">
                  <c:v>0.87885219999999997</c:v>
                </c:pt>
                <c:pt idx="974">
                  <c:v>0.87884410000000002</c:v>
                </c:pt>
                <c:pt idx="975">
                  <c:v>0.87882309999999997</c:v>
                </c:pt>
                <c:pt idx="976">
                  <c:v>0.8788125</c:v>
                </c:pt>
                <c:pt idx="977">
                  <c:v>0.87882070000000001</c:v>
                </c:pt>
                <c:pt idx="978">
                  <c:v>0.87881319999999996</c:v>
                </c:pt>
                <c:pt idx="979">
                  <c:v>0.87879370000000001</c:v>
                </c:pt>
                <c:pt idx="980">
                  <c:v>0.87881849999999995</c:v>
                </c:pt>
                <c:pt idx="981">
                  <c:v>0.8788279</c:v>
                </c:pt>
                <c:pt idx="982">
                  <c:v>0.8788184</c:v>
                </c:pt>
                <c:pt idx="983">
                  <c:v>0.87879770000000001</c:v>
                </c:pt>
                <c:pt idx="984">
                  <c:v>0.8787819</c:v>
                </c:pt>
                <c:pt idx="985">
                  <c:v>0.87876489999999996</c:v>
                </c:pt>
                <c:pt idx="986">
                  <c:v>0.87873840000000003</c:v>
                </c:pt>
                <c:pt idx="987">
                  <c:v>0.87872349999999999</c:v>
                </c:pt>
                <c:pt idx="988">
                  <c:v>0.87869989999999998</c:v>
                </c:pt>
                <c:pt idx="989">
                  <c:v>0.87869739999999996</c:v>
                </c:pt>
                <c:pt idx="990">
                  <c:v>0.87869419999999998</c:v>
                </c:pt>
                <c:pt idx="991">
                  <c:v>0.87865709999999997</c:v>
                </c:pt>
                <c:pt idx="992">
                  <c:v>0.87865219999999999</c:v>
                </c:pt>
                <c:pt idx="993">
                  <c:v>0.87865740000000003</c:v>
                </c:pt>
                <c:pt idx="994">
                  <c:v>0.87864750000000003</c:v>
                </c:pt>
                <c:pt idx="995">
                  <c:v>0.87862790000000002</c:v>
                </c:pt>
                <c:pt idx="996">
                  <c:v>0.87860090000000002</c:v>
                </c:pt>
                <c:pt idx="997">
                  <c:v>0.87859620000000005</c:v>
                </c:pt>
                <c:pt idx="998">
                  <c:v>0.87857240000000003</c:v>
                </c:pt>
                <c:pt idx="999">
                  <c:v>0.87855419999999995</c:v>
                </c:pt>
                <c:pt idx="1000">
                  <c:v>0.87852079999999999</c:v>
                </c:pt>
              </c:numCache>
            </c:numRef>
          </c:yVal>
          <c:smooth val="0"/>
        </c:ser>
        <c:ser>
          <c:idx val="2"/>
          <c:order val="1"/>
          <c:tx>
            <c:strRef>
              <c:f>'F-stats'!$D$1</c:f>
              <c:strCache>
                <c:ptCount val="1"/>
                <c:pt idx="0">
                  <c:v>W-HA</c:v>
                </c:pt>
              </c:strCache>
            </c:strRef>
          </c:tx>
          <c:spPr>
            <a:ln w="18733">
              <a:solidFill>
                <a:srgbClr val="FF0000"/>
              </a:solidFill>
              <a:prstDash val="sysDash"/>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'F-stats'!$D$2:$D$1002</c:f>
              <c:numCache>
                <c:formatCode>General</c:formatCode>
                <c:ptCount val="1001"/>
                <c:pt idx="0">
                  <c:v>0.97084000000000004</c:v>
                </c:pt>
                <c:pt idx="1">
                  <c:v>0.97082619999999997</c:v>
                </c:pt>
                <c:pt idx="2">
                  <c:v>0.97078169999999997</c:v>
                </c:pt>
                <c:pt idx="3">
                  <c:v>0.97077559999999996</c:v>
                </c:pt>
                <c:pt idx="4">
                  <c:v>0.97076819999999997</c:v>
                </c:pt>
                <c:pt idx="5">
                  <c:v>0.97076110000000004</c:v>
                </c:pt>
                <c:pt idx="6">
                  <c:v>0.9707595</c:v>
                </c:pt>
                <c:pt idx="7">
                  <c:v>0.97074859999999996</c:v>
                </c:pt>
                <c:pt idx="8">
                  <c:v>0.97074340000000003</c:v>
                </c:pt>
                <c:pt idx="9">
                  <c:v>0.97074179999999999</c:v>
                </c:pt>
                <c:pt idx="10">
                  <c:v>0.97072009999999997</c:v>
                </c:pt>
                <c:pt idx="11">
                  <c:v>0.97071940000000001</c:v>
                </c:pt>
                <c:pt idx="12">
                  <c:v>0.97070730000000005</c:v>
                </c:pt>
                <c:pt idx="13">
                  <c:v>0.97070120000000004</c:v>
                </c:pt>
                <c:pt idx="14">
                  <c:v>0.97068869999999996</c:v>
                </c:pt>
                <c:pt idx="15">
                  <c:v>0.97068929999999998</c:v>
                </c:pt>
                <c:pt idx="16">
                  <c:v>0.97068069999999995</c:v>
                </c:pt>
                <c:pt idx="17">
                  <c:v>0.97067789999999998</c:v>
                </c:pt>
                <c:pt idx="18">
                  <c:v>0.97067590000000004</c:v>
                </c:pt>
                <c:pt idx="19">
                  <c:v>0.97066430000000004</c:v>
                </c:pt>
                <c:pt idx="20">
                  <c:v>0.97065199999999996</c:v>
                </c:pt>
                <c:pt idx="21">
                  <c:v>0.97065599999999996</c:v>
                </c:pt>
                <c:pt idx="22">
                  <c:v>0.97064269999999997</c:v>
                </c:pt>
                <c:pt idx="23">
                  <c:v>0.97063809999999995</c:v>
                </c:pt>
                <c:pt idx="24">
                  <c:v>0.970634</c:v>
                </c:pt>
                <c:pt idx="25">
                  <c:v>0.97062420000000005</c:v>
                </c:pt>
                <c:pt idx="26">
                  <c:v>0.97061169999999997</c:v>
                </c:pt>
                <c:pt idx="27">
                  <c:v>0.97060089999999999</c:v>
                </c:pt>
                <c:pt idx="28">
                  <c:v>0.97059220000000002</c:v>
                </c:pt>
                <c:pt idx="29">
                  <c:v>0.97057610000000005</c:v>
                </c:pt>
                <c:pt idx="30">
                  <c:v>0.97056849999999995</c:v>
                </c:pt>
                <c:pt idx="31">
                  <c:v>0.97055720000000001</c:v>
                </c:pt>
                <c:pt idx="32">
                  <c:v>0.97055559999999996</c:v>
                </c:pt>
                <c:pt idx="33">
                  <c:v>0.97055340000000001</c:v>
                </c:pt>
                <c:pt idx="34">
                  <c:v>0.97055119999999995</c:v>
                </c:pt>
                <c:pt idx="35">
                  <c:v>0.97053100000000003</c:v>
                </c:pt>
                <c:pt idx="36">
                  <c:v>0.97052769999999999</c:v>
                </c:pt>
                <c:pt idx="37">
                  <c:v>0.97052989999999995</c:v>
                </c:pt>
                <c:pt idx="38">
                  <c:v>0.97051489999999996</c:v>
                </c:pt>
                <c:pt idx="39">
                  <c:v>0.97050479999999995</c:v>
                </c:pt>
                <c:pt idx="40">
                  <c:v>0.97050639999999999</c:v>
                </c:pt>
                <c:pt idx="41">
                  <c:v>0.97048970000000001</c:v>
                </c:pt>
                <c:pt idx="42">
                  <c:v>0.97047570000000005</c:v>
                </c:pt>
                <c:pt idx="43">
                  <c:v>0.97046399999999999</c:v>
                </c:pt>
                <c:pt idx="44">
                  <c:v>0.97043550000000001</c:v>
                </c:pt>
                <c:pt idx="45">
                  <c:v>0.97042059999999997</c:v>
                </c:pt>
                <c:pt idx="46">
                  <c:v>0.97040570000000004</c:v>
                </c:pt>
                <c:pt idx="47">
                  <c:v>0.97040499999999996</c:v>
                </c:pt>
                <c:pt idx="48">
                  <c:v>0.97039940000000002</c:v>
                </c:pt>
                <c:pt idx="49">
                  <c:v>0.97037059999999997</c:v>
                </c:pt>
                <c:pt idx="50">
                  <c:v>0.97036089999999997</c:v>
                </c:pt>
                <c:pt idx="51">
                  <c:v>0.97034319999999996</c:v>
                </c:pt>
                <c:pt idx="52">
                  <c:v>0.97033009999999997</c:v>
                </c:pt>
                <c:pt idx="53">
                  <c:v>0.97032689999999999</c:v>
                </c:pt>
                <c:pt idx="54">
                  <c:v>0.97031630000000002</c:v>
                </c:pt>
                <c:pt idx="55">
                  <c:v>0.97030479999999997</c:v>
                </c:pt>
                <c:pt idx="56">
                  <c:v>0.97030320000000003</c:v>
                </c:pt>
                <c:pt idx="57">
                  <c:v>0.97027759999999996</c:v>
                </c:pt>
                <c:pt idx="58">
                  <c:v>0.97026219999999996</c:v>
                </c:pt>
                <c:pt idx="59">
                  <c:v>0.97025819999999996</c:v>
                </c:pt>
                <c:pt idx="60">
                  <c:v>0.97023510000000002</c:v>
                </c:pt>
                <c:pt idx="61">
                  <c:v>0.97022819999999999</c:v>
                </c:pt>
                <c:pt idx="62">
                  <c:v>0.97021809999999997</c:v>
                </c:pt>
                <c:pt idx="63">
                  <c:v>0.97019929999999999</c:v>
                </c:pt>
                <c:pt idx="64">
                  <c:v>0.9701902</c:v>
                </c:pt>
                <c:pt idx="65">
                  <c:v>0.97017350000000002</c:v>
                </c:pt>
                <c:pt idx="66">
                  <c:v>0.97016869999999999</c:v>
                </c:pt>
                <c:pt idx="67">
                  <c:v>0.96948789999999996</c:v>
                </c:pt>
                <c:pt idx="68">
                  <c:v>0.96797279999999997</c:v>
                </c:pt>
                <c:pt idx="69">
                  <c:v>0.96798220000000001</c:v>
                </c:pt>
                <c:pt idx="70">
                  <c:v>0.96798490000000004</c:v>
                </c:pt>
                <c:pt idx="71">
                  <c:v>0.96798729999999999</c:v>
                </c:pt>
                <c:pt idx="72">
                  <c:v>0.96798980000000001</c:v>
                </c:pt>
                <c:pt idx="73">
                  <c:v>0.96799360000000001</c:v>
                </c:pt>
                <c:pt idx="74">
                  <c:v>0.96799089999999999</c:v>
                </c:pt>
                <c:pt idx="75">
                  <c:v>0.96797829999999996</c:v>
                </c:pt>
                <c:pt idx="76">
                  <c:v>0.96797569999999999</c:v>
                </c:pt>
                <c:pt idx="77">
                  <c:v>0.96798189999999995</c:v>
                </c:pt>
                <c:pt idx="78">
                  <c:v>0.96797120000000003</c:v>
                </c:pt>
                <c:pt idx="79">
                  <c:v>0.96796780000000004</c:v>
                </c:pt>
                <c:pt idx="80">
                  <c:v>0.96796079999999995</c:v>
                </c:pt>
                <c:pt idx="81">
                  <c:v>0.96795209999999998</c:v>
                </c:pt>
                <c:pt idx="82">
                  <c:v>0.96794769999999997</c:v>
                </c:pt>
                <c:pt idx="83">
                  <c:v>0.96794820000000004</c:v>
                </c:pt>
                <c:pt idx="84">
                  <c:v>0.96793759999999995</c:v>
                </c:pt>
                <c:pt idx="85">
                  <c:v>0.96792820000000002</c:v>
                </c:pt>
                <c:pt idx="86">
                  <c:v>0.96793200000000001</c:v>
                </c:pt>
                <c:pt idx="87">
                  <c:v>0.96792820000000002</c:v>
                </c:pt>
                <c:pt idx="88">
                  <c:v>0.96790679999999996</c:v>
                </c:pt>
                <c:pt idx="89">
                  <c:v>0.96764910000000004</c:v>
                </c:pt>
                <c:pt idx="90">
                  <c:v>0.96717580000000003</c:v>
                </c:pt>
                <c:pt idx="91">
                  <c:v>0.96719739999999998</c:v>
                </c:pt>
                <c:pt idx="92">
                  <c:v>0.96718720000000002</c:v>
                </c:pt>
                <c:pt idx="93">
                  <c:v>0.96718999999999999</c:v>
                </c:pt>
                <c:pt idx="94">
                  <c:v>0.96718119999999996</c:v>
                </c:pt>
                <c:pt idx="95">
                  <c:v>0.9671691</c:v>
                </c:pt>
                <c:pt idx="96">
                  <c:v>0.96715260000000003</c:v>
                </c:pt>
                <c:pt idx="97">
                  <c:v>0.96713979999999999</c:v>
                </c:pt>
                <c:pt idx="98">
                  <c:v>0.96712589999999998</c:v>
                </c:pt>
                <c:pt idx="99">
                  <c:v>0.96710229999999997</c:v>
                </c:pt>
                <c:pt idx="100">
                  <c:v>0.96708810000000001</c:v>
                </c:pt>
                <c:pt idx="101">
                  <c:v>0.96707430000000005</c:v>
                </c:pt>
                <c:pt idx="102">
                  <c:v>0.9670512</c:v>
                </c:pt>
                <c:pt idx="103">
                  <c:v>0.96703240000000001</c:v>
                </c:pt>
                <c:pt idx="104">
                  <c:v>0.96701479999999995</c:v>
                </c:pt>
                <c:pt idx="105">
                  <c:v>0.96699860000000004</c:v>
                </c:pt>
                <c:pt idx="106">
                  <c:v>0.96697089999999997</c:v>
                </c:pt>
                <c:pt idx="107">
                  <c:v>0.9669548</c:v>
                </c:pt>
                <c:pt idx="108">
                  <c:v>0.96694939999999996</c:v>
                </c:pt>
                <c:pt idx="109">
                  <c:v>0.96694670000000005</c:v>
                </c:pt>
                <c:pt idx="110">
                  <c:v>0.96693320000000005</c:v>
                </c:pt>
                <c:pt idx="111">
                  <c:v>0.96679280000000001</c:v>
                </c:pt>
                <c:pt idx="112">
                  <c:v>0.96661980000000003</c:v>
                </c:pt>
                <c:pt idx="113">
                  <c:v>0.96662369999999997</c:v>
                </c:pt>
                <c:pt idx="114">
                  <c:v>0.96661779999999997</c:v>
                </c:pt>
                <c:pt idx="115">
                  <c:v>0.96661470000000005</c:v>
                </c:pt>
                <c:pt idx="116">
                  <c:v>0.96660599999999997</c:v>
                </c:pt>
                <c:pt idx="117">
                  <c:v>0.96661490000000005</c:v>
                </c:pt>
                <c:pt idx="118">
                  <c:v>0.96660840000000003</c:v>
                </c:pt>
                <c:pt idx="119">
                  <c:v>0.96659700000000004</c:v>
                </c:pt>
                <c:pt idx="120">
                  <c:v>0.96658940000000004</c:v>
                </c:pt>
                <c:pt idx="121">
                  <c:v>0.96658270000000002</c:v>
                </c:pt>
                <c:pt idx="122">
                  <c:v>0.96650380000000002</c:v>
                </c:pt>
                <c:pt idx="123">
                  <c:v>0.96631909999999999</c:v>
                </c:pt>
                <c:pt idx="124">
                  <c:v>0.96630930000000004</c:v>
                </c:pt>
                <c:pt idx="125">
                  <c:v>0.96630930000000004</c:v>
                </c:pt>
                <c:pt idx="126">
                  <c:v>0.96629370000000003</c:v>
                </c:pt>
                <c:pt idx="127">
                  <c:v>0.96628460000000005</c:v>
                </c:pt>
                <c:pt idx="128">
                  <c:v>0.96628139999999996</c:v>
                </c:pt>
                <c:pt idx="129">
                  <c:v>0.96627549999999995</c:v>
                </c:pt>
                <c:pt idx="130">
                  <c:v>0.96598030000000001</c:v>
                </c:pt>
                <c:pt idx="131">
                  <c:v>0.96531409999999995</c:v>
                </c:pt>
                <c:pt idx="132">
                  <c:v>0.96531849999999997</c:v>
                </c:pt>
                <c:pt idx="133">
                  <c:v>0.965368</c:v>
                </c:pt>
                <c:pt idx="134">
                  <c:v>0.9654954</c:v>
                </c:pt>
                <c:pt idx="135">
                  <c:v>0.96552070000000001</c:v>
                </c:pt>
                <c:pt idx="136">
                  <c:v>0.96553750000000005</c:v>
                </c:pt>
                <c:pt idx="137">
                  <c:v>0.96556350000000002</c:v>
                </c:pt>
                <c:pt idx="138">
                  <c:v>0.96556520000000001</c:v>
                </c:pt>
                <c:pt idx="139">
                  <c:v>0.96554989999999996</c:v>
                </c:pt>
                <c:pt idx="140">
                  <c:v>0.96555009999999997</c:v>
                </c:pt>
                <c:pt idx="141">
                  <c:v>0.9655376</c:v>
                </c:pt>
                <c:pt idx="142">
                  <c:v>0.96554839999999997</c:v>
                </c:pt>
                <c:pt idx="143">
                  <c:v>0.96554589999999996</c:v>
                </c:pt>
                <c:pt idx="144">
                  <c:v>0.96553869999999997</c:v>
                </c:pt>
                <c:pt idx="145">
                  <c:v>0.96554280000000003</c:v>
                </c:pt>
                <c:pt idx="146">
                  <c:v>0.96552680000000002</c:v>
                </c:pt>
                <c:pt idx="147">
                  <c:v>0.96552300000000002</c:v>
                </c:pt>
                <c:pt idx="148">
                  <c:v>0.96552839999999995</c:v>
                </c:pt>
                <c:pt idx="149">
                  <c:v>0.96552830000000001</c:v>
                </c:pt>
                <c:pt idx="150">
                  <c:v>0.96552280000000001</c:v>
                </c:pt>
                <c:pt idx="151">
                  <c:v>0.96551609999999999</c:v>
                </c:pt>
                <c:pt idx="152">
                  <c:v>0.96530760000000004</c:v>
                </c:pt>
                <c:pt idx="153">
                  <c:v>0.96486179999999999</c:v>
                </c:pt>
                <c:pt idx="154">
                  <c:v>0.96488929999999995</c:v>
                </c:pt>
                <c:pt idx="155">
                  <c:v>0.96494659999999999</c:v>
                </c:pt>
                <c:pt idx="156">
                  <c:v>0.96506449999999999</c:v>
                </c:pt>
                <c:pt idx="157">
                  <c:v>0.96507600000000004</c:v>
                </c:pt>
                <c:pt idx="158">
                  <c:v>0.96509080000000003</c:v>
                </c:pt>
                <c:pt idx="159">
                  <c:v>0.96510209999999996</c:v>
                </c:pt>
                <c:pt idx="160">
                  <c:v>0.96510300000000004</c:v>
                </c:pt>
                <c:pt idx="161">
                  <c:v>0.96509590000000001</c:v>
                </c:pt>
                <c:pt idx="162">
                  <c:v>0.96509529999999999</c:v>
                </c:pt>
                <c:pt idx="163">
                  <c:v>0.96509250000000002</c:v>
                </c:pt>
                <c:pt idx="164">
                  <c:v>0.96508819999999995</c:v>
                </c:pt>
                <c:pt idx="165">
                  <c:v>0.96508260000000001</c:v>
                </c:pt>
                <c:pt idx="166">
                  <c:v>0.96507779999999999</c:v>
                </c:pt>
                <c:pt idx="167">
                  <c:v>0.96508119999999997</c:v>
                </c:pt>
                <c:pt idx="168">
                  <c:v>0.96508300000000002</c:v>
                </c:pt>
                <c:pt idx="169">
                  <c:v>0.9650687</c:v>
                </c:pt>
                <c:pt idx="170">
                  <c:v>0.96506550000000002</c:v>
                </c:pt>
                <c:pt idx="171">
                  <c:v>0.96506420000000004</c:v>
                </c:pt>
                <c:pt idx="172">
                  <c:v>0.96506559999999997</c:v>
                </c:pt>
                <c:pt idx="173">
                  <c:v>0.96505240000000003</c:v>
                </c:pt>
                <c:pt idx="174">
                  <c:v>0.96494239999999998</c:v>
                </c:pt>
                <c:pt idx="175">
                  <c:v>0.96473660000000006</c:v>
                </c:pt>
                <c:pt idx="176">
                  <c:v>0.96473560000000003</c:v>
                </c:pt>
                <c:pt idx="177">
                  <c:v>0.9647635</c:v>
                </c:pt>
                <c:pt idx="178">
                  <c:v>0.96485359999999998</c:v>
                </c:pt>
                <c:pt idx="179">
                  <c:v>0.96486819999999995</c:v>
                </c:pt>
                <c:pt idx="180">
                  <c:v>0.96487440000000002</c:v>
                </c:pt>
                <c:pt idx="181">
                  <c:v>0.96487460000000003</c:v>
                </c:pt>
                <c:pt idx="182">
                  <c:v>0.96487129999999999</c:v>
                </c:pt>
                <c:pt idx="183">
                  <c:v>0.96486439999999996</c:v>
                </c:pt>
                <c:pt idx="184">
                  <c:v>0.96486780000000005</c:v>
                </c:pt>
                <c:pt idx="185">
                  <c:v>0.96487049999999996</c:v>
                </c:pt>
                <c:pt idx="186">
                  <c:v>0.96486269999999996</c:v>
                </c:pt>
                <c:pt idx="187">
                  <c:v>0.96486349999999999</c:v>
                </c:pt>
                <c:pt idx="188">
                  <c:v>0.96486740000000004</c:v>
                </c:pt>
                <c:pt idx="189">
                  <c:v>0.96486130000000003</c:v>
                </c:pt>
                <c:pt idx="190">
                  <c:v>0.96485500000000002</c:v>
                </c:pt>
                <c:pt idx="191">
                  <c:v>0.96485880000000002</c:v>
                </c:pt>
                <c:pt idx="192">
                  <c:v>0.96485489999999996</c:v>
                </c:pt>
                <c:pt idx="193">
                  <c:v>0.9647327</c:v>
                </c:pt>
                <c:pt idx="194">
                  <c:v>0.96446849999999995</c:v>
                </c:pt>
                <c:pt idx="195">
                  <c:v>0.96446270000000001</c:v>
                </c:pt>
                <c:pt idx="196">
                  <c:v>0.96442799999999995</c:v>
                </c:pt>
                <c:pt idx="197">
                  <c:v>0.96435800000000005</c:v>
                </c:pt>
                <c:pt idx="198">
                  <c:v>0.96437099999999998</c:v>
                </c:pt>
                <c:pt idx="199">
                  <c:v>0.96439629999999998</c:v>
                </c:pt>
                <c:pt idx="200">
                  <c:v>0.96444319999999994</c:v>
                </c:pt>
                <c:pt idx="201">
                  <c:v>0.96445250000000005</c:v>
                </c:pt>
                <c:pt idx="202">
                  <c:v>0.96447070000000001</c:v>
                </c:pt>
                <c:pt idx="203">
                  <c:v>0.96446529999999997</c:v>
                </c:pt>
                <c:pt idx="204">
                  <c:v>0.96446299999999996</c:v>
                </c:pt>
                <c:pt idx="205">
                  <c:v>0.96446949999999998</c:v>
                </c:pt>
                <c:pt idx="206">
                  <c:v>0.96447309999999997</c:v>
                </c:pt>
                <c:pt idx="207">
                  <c:v>0.964472</c:v>
                </c:pt>
                <c:pt idx="208">
                  <c:v>0.96447349999999998</c:v>
                </c:pt>
                <c:pt idx="209">
                  <c:v>0.96446770000000004</c:v>
                </c:pt>
                <c:pt idx="210">
                  <c:v>0.96446889999999996</c:v>
                </c:pt>
                <c:pt idx="211">
                  <c:v>0.96447640000000001</c:v>
                </c:pt>
                <c:pt idx="212">
                  <c:v>0.96448279999999997</c:v>
                </c:pt>
                <c:pt idx="213">
                  <c:v>0.96448219999999996</c:v>
                </c:pt>
                <c:pt idx="214">
                  <c:v>0.96447910000000003</c:v>
                </c:pt>
                <c:pt idx="215">
                  <c:v>0.96438230000000003</c:v>
                </c:pt>
                <c:pt idx="216">
                  <c:v>0.96402670000000001</c:v>
                </c:pt>
                <c:pt idx="217">
                  <c:v>0.96404120000000004</c:v>
                </c:pt>
                <c:pt idx="218">
                  <c:v>0.96404009999999996</c:v>
                </c:pt>
                <c:pt idx="219">
                  <c:v>0.96406559999999997</c:v>
                </c:pt>
                <c:pt idx="220">
                  <c:v>0.9640917</c:v>
                </c:pt>
                <c:pt idx="221">
                  <c:v>0.96411610000000003</c:v>
                </c:pt>
                <c:pt idx="222">
                  <c:v>0.96414219999999995</c:v>
                </c:pt>
                <c:pt idx="223">
                  <c:v>0.96415300000000004</c:v>
                </c:pt>
                <c:pt idx="224">
                  <c:v>0.96415819999999997</c:v>
                </c:pt>
                <c:pt idx="225">
                  <c:v>0.96416009999999996</c:v>
                </c:pt>
                <c:pt idx="226">
                  <c:v>0.96415830000000002</c:v>
                </c:pt>
                <c:pt idx="227">
                  <c:v>0.96415620000000002</c:v>
                </c:pt>
                <c:pt idx="228">
                  <c:v>0.96415260000000003</c:v>
                </c:pt>
                <c:pt idx="229">
                  <c:v>0.96414540000000004</c:v>
                </c:pt>
                <c:pt idx="230">
                  <c:v>0.9641516</c:v>
                </c:pt>
                <c:pt idx="231">
                  <c:v>0.96414619999999995</c:v>
                </c:pt>
                <c:pt idx="232">
                  <c:v>0.96414239999999996</c:v>
                </c:pt>
                <c:pt idx="233">
                  <c:v>0.96413859999999996</c:v>
                </c:pt>
                <c:pt idx="234">
                  <c:v>0.96413890000000002</c:v>
                </c:pt>
                <c:pt idx="235">
                  <c:v>0.96413709999999997</c:v>
                </c:pt>
                <c:pt idx="236">
                  <c:v>0.96414029999999995</c:v>
                </c:pt>
                <c:pt idx="237">
                  <c:v>0.9641364</c:v>
                </c:pt>
                <c:pt idx="238">
                  <c:v>0.96413349999999998</c:v>
                </c:pt>
                <c:pt idx="239">
                  <c:v>0.96413070000000001</c:v>
                </c:pt>
                <c:pt idx="240">
                  <c:v>0.96412869999999995</c:v>
                </c:pt>
                <c:pt idx="241">
                  <c:v>0.96412949999999997</c:v>
                </c:pt>
                <c:pt idx="242">
                  <c:v>0.96413190000000004</c:v>
                </c:pt>
                <c:pt idx="243">
                  <c:v>0.96413340000000003</c:v>
                </c:pt>
                <c:pt idx="244">
                  <c:v>0.9641343</c:v>
                </c:pt>
                <c:pt idx="245">
                  <c:v>0.96413159999999998</c:v>
                </c:pt>
                <c:pt idx="246">
                  <c:v>0.96413649999999995</c:v>
                </c:pt>
                <c:pt idx="247">
                  <c:v>0.96413490000000002</c:v>
                </c:pt>
                <c:pt idx="248">
                  <c:v>0.96412719999999996</c:v>
                </c:pt>
                <c:pt idx="249">
                  <c:v>0.96412779999999998</c:v>
                </c:pt>
                <c:pt idx="250">
                  <c:v>0.96412770000000003</c:v>
                </c:pt>
                <c:pt idx="251">
                  <c:v>0.96412399999999998</c:v>
                </c:pt>
                <c:pt idx="252">
                  <c:v>0.96411930000000001</c:v>
                </c:pt>
                <c:pt idx="253">
                  <c:v>0.96410759999999995</c:v>
                </c:pt>
                <c:pt idx="254">
                  <c:v>0.96409990000000001</c:v>
                </c:pt>
                <c:pt idx="255">
                  <c:v>0.96409800000000001</c:v>
                </c:pt>
                <c:pt idx="256">
                  <c:v>0.96409639999999996</c:v>
                </c:pt>
                <c:pt idx="257">
                  <c:v>0.96409630000000002</c:v>
                </c:pt>
                <c:pt idx="258">
                  <c:v>0.96410070000000003</c:v>
                </c:pt>
                <c:pt idx="259">
                  <c:v>0.96409480000000003</c:v>
                </c:pt>
                <c:pt idx="260">
                  <c:v>0.96409100000000003</c:v>
                </c:pt>
                <c:pt idx="261">
                  <c:v>0.96408970000000005</c:v>
                </c:pt>
                <c:pt idx="262">
                  <c:v>0.96408649999999996</c:v>
                </c:pt>
                <c:pt idx="263">
                  <c:v>0.9640782</c:v>
                </c:pt>
                <c:pt idx="264">
                  <c:v>0.96406570000000003</c:v>
                </c:pt>
                <c:pt idx="265">
                  <c:v>0.96406639999999999</c:v>
                </c:pt>
                <c:pt idx="266">
                  <c:v>0.96406749999999997</c:v>
                </c:pt>
                <c:pt idx="267">
                  <c:v>0.96406099999999995</c:v>
                </c:pt>
                <c:pt idx="268">
                  <c:v>0.96405750000000001</c:v>
                </c:pt>
                <c:pt idx="269">
                  <c:v>0.96404970000000001</c:v>
                </c:pt>
                <c:pt idx="270">
                  <c:v>0.96404800000000002</c:v>
                </c:pt>
                <c:pt idx="271">
                  <c:v>0.96404259999999997</c:v>
                </c:pt>
                <c:pt idx="272">
                  <c:v>0.96403859999999997</c:v>
                </c:pt>
                <c:pt idx="273">
                  <c:v>0.96403950000000005</c:v>
                </c:pt>
                <c:pt idx="274">
                  <c:v>0.96403830000000001</c:v>
                </c:pt>
                <c:pt idx="275">
                  <c:v>0.96403079999999997</c:v>
                </c:pt>
                <c:pt idx="276">
                  <c:v>0.96402690000000002</c:v>
                </c:pt>
                <c:pt idx="277">
                  <c:v>0.96402560000000004</c:v>
                </c:pt>
                <c:pt idx="278">
                  <c:v>0.96402330000000003</c:v>
                </c:pt>
                <c:pt idx="279">
                  <c:v>0.96401610000000004</c:v>
                </c:pt>
                <c:pt idx="280">
                  <c:v>0.96400529999999995</c:v>
                </c:pt>
                <c:pt idx="281">
                  <c:v>0.9640069</c:v>
                </c:pt>
                <c:pt idx="282">
                  <c:v>0.96400810000000003</c:v>
                </c:pt>
                <c:pt idx="283">
                  <c:v>0.96400249999999998</c:v>
                </c:pt>
                <c:pt idx="284">
                  <c:v>0.96400200000000003</c:v>
                </c:pt>
                <c:pt idx="285">
                  <c:v>0.96399270000000004</c:v>
                </c:pt>
                <c:pt idx="286">
                  <c:v>0.96398740000000005</c:v>
                </c:pt>
                <c:pt idx="287">
                  <c:v>0.96398079999999997</c:v>
                </c:pt>
                <c:pt idx="288">
                  <c:v>0.96398340000000005</c:v>
                </c:pt>
                <c:pt idx="289">
                  <c:v>0.9639837</c:v>
                </c:pt>
                <c:pt idx="290">
                  <c:v>0.96398019999999995</c:v>
                </c:pt>
                <c:pt idx="291">
                  <c:v>0.96397040000000001</c:v>
                </c:pt>
                <c:pt idx="292">
                  <c:v>0.9639586</c:v>
                </c:pt>
                <c:pt idx="293">
                  <c:v>0.96395929999999996</c:v>
                </c:pt>
                <c:pt idx="294">
                  <c:v>0.96395540000000002</c:v>
                </c:pt>
                <c:pt idx="295">
                  <c:v>0.96394829999999998</c:v>
                </c:pt>
                <c:pt idx="296">
                  <c:v>0.96393960000000001</c:v>
                </c:pt>
                <c:pt idx="297">
                  <c:v>0.9639297</c:v>
                </c:pt>
                <c:pt idx="298">
                  <c:v>0.96392630000000001</c:v>
                </c:pt>
                <c:pt idx="299">
                  <c:v>0.96392389999999994</c:v>
                </c:pt>
                <c:pt idx="300">
                  <c:v>0.96391439999999995</c:v>
                </c:pt>
                <c:pt idx="301">
                  <c:v>0.96390719999999996</c:v>
                </c:pt>
                <c:pt idx="302">
                  <c:v>0.96390489999999995</c:v>
                </c:pt>
                <c:pt idx="303">
                  <c:v>0.96390900000000002</c:v>
                </c:pt>
                <c:pt idx="304">
                  <c:v>0.96390129999999996</c:v>
                </c:pt>
                <c:pt idx="305">
                  <c:v>0.96390819999999999</c:v>
                </c:pt>
                <c:pt idx="306">
                  <c:v>0.96390670000000001</c:v>
                </c:pt>
                <c:pt idx="307">
                  <c:v>0.96388830000000003</c:v>
                </c:pt>
                <c:pt idx="308">
                  <c:v>0.96388220000000002</c:v>
                </c:pt>
                <c:pt idx="309">
                  <c:v>0.96387520000000004</c:v>
                </c:pt>
                <c:pt idx="310">
                  <c:v>0.96387990000000001</c:v>
                </c:pt>
                <c:pt idx="311">
                  <c:v>0.96386450000000001</c:v>
                </c:pt>
                <c:pt idx="312">
                  <c:v>0.96385379999999998</c:v>
                </c:pt>
                <c:pt idx="313">
                  <c:v>0.96385069999999995</c:v>
                </c:pt>
                <c:pt idx="314">
                  <c:v>0.96383669999999999</c:v>
                </c:pt>
                <c:pt idx="315">
                  <c:v>0.96383529999999995</c:v>
                </c:pt>
                <c:pt idx="316">
                  <c:v>0.96382809999999997</c:v>
                </c:pt>
                <c:pt idx="317">
                  <c:v>0.9638177</c:v>
                </c:pt>
                <c:pt idx="318">
                  <c:v>0.96381439999999996</c:v>
                </c:pt>
                <c:pt idx="319">
                  <c:v>0.96379780000000004</c:v>
                </c:pt>
                <c:pt idx="320">
                  <c:v>0.96379380000000003</c:v>
                </c:pt>
                <c:pt idx="321">
                  <c:v>0.963785</c:v>
                </c:pt>
                <c:pt idx="322">
                  <c:v>0.96376519999999999</c:v>
                </c:pt>
                <c:pt idx="323">
                  <c:v>0.96374629999999994</c:v>
                </c:pt>
                <c:pt idx="324">
                  <c:v>0.96375089999999997</c:v>
                </c:pt>
                <c:pt idx="325">
                  <c:v>0.96373819999999999</c:v>
                </c:pt>
                <c:pt idx="326">
                  <c:v>0.96372630000000004</c:v>
                </c:pt>
                <c:pt idx="327">
                  <c:v>0.96372340000000001</c:v>
                </c:pt>
                <c:pt idx="328">
                  <c:v>0.96371019999999996</c:v>
                </c:pt>
                <c:pt idx="329">
                  <c:v>0.96369020000000005</c:v>
                </c:pt>
                <c:pt idx="330">
                  <c:v>0.96366989999999997</c:v>
                </c:pt>
                <c:pt idx="331">
                  <c:v>0.96366269999999998</c:v>
                </c:pt>
                <c:pt idx="332">
                  <c:v>0.96364229999999995</c:v>
                </c:pt>
                <c:pt idx="333">
                  <c:v>0.9636382</c:v>
                </c:pt>
                <c:pt idx="334">
                  <c:v>0.96363279999999996</c:v>
                </c:pt>
                <c:pt idx="335">
                  <c:v>0.96362270000000005</c:v>
                </c:pt>
                <c:pt idx="336">
                  <c:v>0.96360290000000004</c:v>
                </c:pt>
                <c:pt idx="337">
                  <c:v>0.96358449999999995</c:v>
                </c:pt>
                <c:pt idx="338">
                  <c:v>0.96357599999999999</c:v>
                </c:pt>
                <c:pt idx="339">
                  <c:v>0.96355310000000005</c:v>
                </c:pt>
                <c:pt idx="340">
                  <c:v>0.96354720000000005</c:v>
                </c:pt>
                <c:pt idx="341">
                  <c:v>0.96354759999999995</c:v>
                </c:pt>
                <c:pt idx="342">
                  <c:v>0.96353390000000005</c:v>
                </c:pt>
                <c:pt idx="343">
                  <c:v>0.96353149999999999</c:v>
                </c:pt>
                <c:pt idx="344">
                  <c:v>0.96352470000000001</c:v>
                </c:pt>
                <c:pt idx="345">
                  <c:v>0.96351980000000004</c:v>
                </c:pt>
                <c:pt idx="346">
                  <c:v>0.96350840000000004</c:v>
                </c:pt>
                <c:pt idx="347">
                  <c:v>0.96349669999999998</c:v>
                </c:pt>
                <c:pt idx="348">
                  <c:v>0.96347729999999998</c:v>
                </c:pt>
                <c:pt idx="349">
                  <c:v>0.96343619999999996</c:v>
                </c:pt>
                <c:pt idx="350">
                  <c:v>0.96342119999999998</c:v>
                </c:pt>
                <c:pt idx="351">
                  <c:v>0.96341690000000002</c:v>
                </c:pt>
                <c:pt idx="352">
                  <c:v>0.96340550000000003</c:v>
                </c:pt>
                <c:pt idx="353">
                  <c:v>0.96339750000000002</c:v>
                </c:pt>
                <c:pt idx="354">
                  <c:v>0.96339090000000005</c:v>
                </c:pt>
                <c:pt idx="355">
                  <c:v>0.96337989999999996</c:v>
                </c:pt>
                <c:pt idx="356">
                  <c:v>0.96334039999999999</c:v>
                </c:pt>
                <c:pt idx="357">
                  <c:v>0.96332669999999998</c:v>
                </c:pt>
                <c:pt idx="358">
                  <c:v>0.96331599999999995</c:v>
                </c:pt>
                <c:pt idx="359">
                  <c:v>0.96329290000000001</c:v>
                </c:pt>
                <c:pt idx="360">
                  <c:v>0.96328840000000004</c:v>
                </c:pt>
                <c:pt idx="361">
                  <c:v>0.96326270000000003</c:v>
                </c:pt>
                <c:pt idx="362">
                  <c:v>0.96324810000000005</c:v>
                </c:pt>
                <c:pt idx="363">
                  <c:v>0.96324350000000003</c:v>
                </c:pt>
                <c:pt idx="364">
                  <c:v>0.96323029999999998</c:v>
                </c:pt>
                <c:pt idx="365">
                  <c:v>0.96320329999999998</c:v>
                </c:pt>
                <c:pt idx="366">
                  <c:v>0.96318150000000002</c:v>
                </c:pt>
                <c:pt idx="367">
                  <c:v>0.96317589999999997</c:v>
                </c:pt>
                <c:pt idx="368">
                  <c:v>0.96316049999999997</c:v>
                </c:pt>
                <c:pt idx="369">
                  <c:v>0.9631343</c:v>
                </c:pt>
                <c:pt idx="370">
                  <c:v>0.96311020000000003</c:v>
                </c:pt>
                <c:pt idx="371">
                  <c:v>0.96309920000000004</c:v>
                </c:pt>
                <c:pt idx="372">
                  <c:v>0.96307710000000002</c:v>
                </c:pt>
                <c:pt idx="373">
                  <c:v>0.96306519999999995</c:v>
                </c:pt>
                <c:pt idx="374">
                  <c:v>0.96306029999999998</c:v>
                </c:pt>
                <c:pt idx="375">
                  <c:v>0.96303729999999999</c:v>
                </c:pt>
                <c:pt idx="376">
                  <c:v>0.96302480000000001</c:v>
                </c:pt>
                <c:pt idx="377">
                  <c:v>0.96300479999999999</c:v>
                </c:pt>
                <c:pt idx="378">
                  <c:v>0.96299020000000002</c:v>
                </c:pt>
                <c:pt idx="379">
                  <c:v>0.96297469999999996</c:v>
                </c:pt>
                <c:pt idx="380">
                  <c:v>0.96292390000000005</c:v>
                </c:pt>
                <c:pt idx="381">
                  <c:v>0.96290180000000003</c:v>
                </c:pt>
                <c:pt idx="382">
                  <c:v>0.96288819999999997</c:v>
                </c:pt>
                <c:pt idx="383">
                  <c:v>0.9628622</c:v>
                </c:pt>
                <c:pt idx="384">
                  <c:v>0.96284239999999999</c:v>
                </c:pt>
                <c:pt idx="385">
                  <c:v>0.96281300000000003</c:v>
                </c:pt>
                <c:pt idx="386">
                  <c:v>0.96278169999999996</c:v>
                </c:pt>
                <c:pt idx="387">
                  <c:v>0.96208159999999998</c:v>
                </c:pt>
                <c:pt idx="388">
                  <c:v>0.96101800000000004</c:v>
                </c:pt>
                <c:pt idx="389">
                  <c:v>0.96106060000000004</c:v>
                </c:pt>
                <c:pt idx="390">
                  <c:v>0.96104239999999996</c:v>
                </c:pt>
                <c:pt idx="391">
                  <c:v>0.96100940000000001</c:v>
                </c:pt>
                <c:pt idx="392">
                  <c:v>0.96099670000000004</c:v>
                </c:pt>
                <c:pt idx="393">
                  <c:v>0.96098260000000002</c:v>
                </c:pt>
                <c:pt idx="394">
                  <c:v>0.96096320000000002</c:v>
                </c:pt>
                <c:pt idx="395">
                  <c:v>0.9609394</c:v>
                </c:pt>
                <c:pt idx="396">
                  <c:v>0.96092699999999998</c:v>
                </c:pt>
                <c:pt idx="397">
                  <c:v>0.96091219999999999</c:v>
                </c:pt>
                <c:pt idx="398">
                  <c:v>0.96088479999999998</c:v>
                </c:pt>
                <c:pt idx="399">
                  <c:v>0.96087089999999997</c:v>
                </c:pt>
                <c:pt idx="400">
                  <c:v>0.96084340000000001</c:v>
                </c:pt>
                <c:pt idx="401">
                  <c:v>0.96081609999999995</c:v>
                </c:pt>
                <c:pt idx="402">
                  <c:v>0.96080080000000001</c:v>
                </c:pt>
                <c:pt idx="403">
                  <c:v>0.96077679999999999</c:v>
                </c:pt>
                <c:pt idx="404">
                  <c:v>0.96074649999999995</c:v>
                </c:pt>
                <c:pt idx="405">
                  <c:v>0.96072170000000001</c:v>
                </c:pt>
                <c:pt idx="406">
                  <c:v>0.96068200000000004</c:v>
                </c:pt>
                <c:pt idx="407">
                  <c:v>0.96066490000000004</c:v>
                </c:pt>
                <c:pt idx="408">
                  <c:v>0.96064539999999998</c:v>
                </c:pt>
                <c:pt idx="409">
                  <c:v>0.96069689999999996</c:v>
                </c:pt>
                <c:pt idx="410">
                  <c:v>0.96078799999999998</c:v>
                </c:pt>
                <c:pt idx="411">
                  <c:v>0.96078920000000001</c:v>
                </c:pt>
                <c:pt idx="412">
                  <c:v>0.96076360000000005</c:v>
                </c:pt>
                <c:pt idx="413">
                  <c:v>0.96074349999999997</c:v>
                </c:pt>
                <c:pt idx="414">
                  <c:v>0.96073229999999998</c:v>
                </c:pt>
                <c:pt idx="415">
                  <c:v>0.96072259999999998</c:v>
                </c:pt>
                <c:pt idx="416">
                  <c:v>0.96070979999999995</c:v>
                </c:pt>
                <c:pt idx="417">
                  <c:v>0.96069570000000004</c:v>
                </c:pt>
                <c:pt idx="418">
                  <c:v>0.96069669999999996</c:v>
                </c:pt>
                <c:pt idx="419">
                  <c:v>0.96066879999999999</c:v>
                </c:pt>
                <c:pt idx="420">
                  <c:v>0.96065959999999995</c:v>
                </c:pt>
                <c:pt idx="421">
                  <c:v>0.96064260000000001</c:v>
                </c:pt>
                <c:pt idx="422">
                  <c:v>0.96061459999999999</c:v>
                </c:pt>
                <c:pt idx="423">
                  <c:v>0.96060109999999999</c:v>
                </c:pt>
                <c:pt idx="424">
                  <c:v>0.96058840000000001</c:v>
                </c:pt>
                <c:pt idx="425">
                  <c:v>0.96056940000000002</c:v>
                </c:pt>
                <c:pt idx="426">
                  <c:v>0.96055089999999999</c:v>
                </c:pt>
                <c:pt idx="427">
                  <c:v>0.9605361</c:v>
                </c:pt>
                <c:pt idx="428">
                  <c:v>0.96051929999999996</c:v>
                </c:pt>
                <c:pt idx="429">
                  <c:v>0.96050500000000005</c:v>
                </c:pt>
                <c:pt idx="430">
                  <c:v>0.96050610000000003</c:v>
                </c:pt>
                <c:pt idx="431">
                  <c:v>0.96052950000000004</c:v>
                </c:pt>
                <c:pt idx="432">
                  <c:v>0.96061810000000003</c:v>
                </c:pt>
                <c:pt idx="433">
                  <c:v>0.96061399999999997</c:v>
                </c:pt>
                <c:pt idx="434">
                  <c:v>0.96059910000000004</c:v>
                </c:pt>
                <c:pt idx="435">
                  <c:v>0.96057479999999995</c:v>
                </c:pt>
                <c:pt idx="436">
                  <c:v>0.96055979999999996</c:v>
                </c:pt>
                <c:pt idx="437">
                  <c:v>0.96055760000000001</c:v>
                </c:pt>
                <c:pt idx="438">
                  <c:v>0.96055170000000001</c:v>
                </c:pt>
                <c:pt idx="439">
                  <c:v>0.96053739999999999</c:v>
                </c:pt>
                <c:pt idx="440">
                  <c:v>0.96052190000000004</c:v>
                </c:pt>
                <c:pt idx="441">
                  <c:v>0.96051039999999999</c:v>
                </c:pt>
                <c:pt idx="442">
                  <c:v>0.96050500000000005</c:v>
                </c:pt>
                <c:pt idx="443">
                  <c:v>0.9604914</c:v>
                </c:pt>
                <c:pt idx="444">
                  <c:v>0.96048770000000006</c:v>
                </c:pt>
                <c:pt idx="445">
                  <c:v>0.96047499999999997</c:v>
                </c:pt>
                <c:pt idx="446">
                  <c:v>0.96046679999999995</c:v>
                </c:pt>
                <c:pt idx="447">
                  <c:v>0.96046229999999999</c:v>
                </c:pt>
                <c:pt idx="448">
                  <c:v>0.9604528</c:v>
                </c:pt>
                <c:pt idx="449">
                  <c:v>0.9604452</c:v>
                </c:pt>
                <c:pt idx="450">
                  <c:v>0.95996479999999995</c:v>
                </c:pt>
                <c:pt idx="451">
                  <c:v>0.95916330000000005</c:v>
                </c:pt>
                <c:pt idx="452">
                  <c:v>0.9591615</c:v>
                </c:pt>
                <c:pt idx="453">
                  <c:v>0.95917799999999998</c:v>
                </c:pt>
                <c:pt idx="454">
                  <c:v>0.95918800000000004</c:v>
                </c:pt>
                <c:pt idx="455">
                  <c:v>0.95919829999999995</c:v>
                </c:pt>
                <c:pt idx="456">
                  <c:v>0.95923049999999999</c:v>
                </c:pt>
                <c:pt idx="457">
                  <c:v>0.95925289999999996</c:v>
                </c:pt>
                <c:pt idx="458">
                  <c:v>0.95923820000000004</c:v>
                </c:pt>
                <c:pt idx="459">
                  <c:v>0.95923599999999998</c:v>
                </c:pt>
                <c:pt idx="460">
                  <c:v>0.95922859999999999</c:v>
                </c:pt>
                <c:pt idx="461">
                  <c:v>0.95921330000000005</c:v>
                </c:pt>
                <c:pt idx="462">
                  <c:v>0.95920019999999995</c:v>
                </c:pt>
                <c:pt idx="463">
                  <c:v>0.95917799999999998</c:v>
                </c:pt>
                <c:pt idx="464">
                  <c:v>0.95917839999999999</c:v>
                </c:pt>
                <c:pt idx="465">
                  <c:v>0.95917410000000003</c:v>
                </c:pt>
                <c:pt idx="466">
                  <c:v>0.95916800000000002</c:v>
                </c:pt>
                <c:pt idx="467">
                  <c:v>0.95915660000000003</c:v>
                </c:pt>
                <c:pt idx="468">
                  <c:v>0.95915760000000005</c:v>
                </c:pt>
                <c:pt idx="469">
                  <c:v>0.95914049999999995</c:v>
                </c:pt>
                <c:pt idx="470">
                  <c:v>0.95913599999999999</c:v>
                </c:pt>
                <c:pt idx="471">
                  <c:v>0.95913820000000005</c:v>
                </c:pt>
                <c:pt idx="472">
                  <c:v>0.95901599999999998</c:v>
                </c:pt>
                <c:pt idx="473">
                  <c:v>0.95869439999999995</c:v>
                </c:pt>
                <c:pt idx="474">
                  <c:v>0.95869559999999998</c:v>
                </c:pt>
                <c:pt idx="475">
                  <c:v>0.95869760000000004</c:v>
                </c:pt>
                <c:pt idx="476">
                  <c:v>0.95871059999999997</c:v>
                </c:pt>
                <c:pt idx="477">
                  <c:v>0.95871960000000001</c:v>
                </c:pt>
                <c:pt idx="478">
                  <c:v>0.95874029999999999</c:v>
                </c:pt>
                <c:pt idx="479">
                  <c:v>0.95874550000000003</c:v>
                </c:pt>
                <c:pt idx="480">
                  <c:v>0.95875100000000002</c:v>
                </c:pt>
                <c:pt idx="481">
                  <c:v>0.95874470000000001</c:v>
                </c:pt>
                <c:pt idx="482">
                  <c:v>0.95871960000000001</c:v>
                </c:pt>
                <c:pt idx="483">
                  <c:v>0.95872729999999995</c:v>
                </c:pt>
                <c:pt idx="484">
                  <c:v>0.95872610000000003</c:v>
                </c:pt>
                <c:pt idx="485">
                  <c:v>0.95871119999999999</c:v>
                </c:pt>
                <c:pt idx="486">
                  <c:v>0.95871030000000002</c:v>
                </c:pt>
                <c:pt idx="487">
                  <c:v>0.95870420000000001</c:v>
                </c:pt>
                <c:pt idx="488">
                  <c:v>0.95870639999999996</c:v>
                </c:pt>
                <c:pt idx="489">
                  <c:v>0.95862559999999997</c:v>
                </c:pt>
                <c:pt idx="490">
                  <c:v>0.95862170000000002</c:v>
                </c:pt>
                <c:pt idx="491">
                  <c:v>0.95861669999999999</c:v>
                </c:pt>
                <c:pt idx="492">
                  <c:v>0.95861289999999999</c:v>
                </c:pt>
                <c:pt idx="493">
                  <c:v>0.958596</c:v>
                </c:pt>
                <c:pt idx="494">
                  <c:v>0.95871150000000005</c:v>
                </c:pt>
                <c:pt idx="495">
                  <c:v>0.95889740000000001</c:v>
                </c:pt>
                <c:pt idx="496">
                  <c:v>0.95890819999999999</c:v>
                </c:pt>
                <c:pt idx="497">
                  <c:v>0.95890200000000003</c:v>
                </c:pt>
                <c:pt idx="498">
                  <c:v>0.95890719999999996</c:v>
                </c:pt>
                <c:pt idx="499">
                  <c:v>0.95890600000000004</c:v>
                </c:pt>
                <c:pt idx="500">
                  <c:v>0.95890830000000005</c:v>
                </c:pt>
                <c:pt idx="501">
                  <c:v>0.95891219999999999</c:v>
                </c:pt>
                <c:pt idx="502">
                  <c:v>0.95890810000000004</c:v>
                </c:pt>
                <c:pt idx="503">
                  <c:v>0.9589086</c:v>
                </c:pt>
                <c:pt idx="504">
                  <c:v>0.95890229999999999</c:v>
                </c:pt>
                <c:pt idx="505">
                  <c:v>0.95890039999999999</c:v>
                </c:pt>
                <c:pt idx="506">
                  <c:v>0.95891349999999997</c:v>
                </c:pt>
                <c:pt idx="507">
                  <c:v>0.95889639999999998</c:v>
                </c:pt>
                <c:pt idx="508">
                  <c:v>0.95889729999999995</c:v>
                </c:pt>
                <c:pt idx="509">
                  <c:v>0.95890450000000005</c:v>
                </c:pt>
                <c:pt idx="510">
                  <c:v>0.95889530000000001</c:v>
                </c:pt>
                <c:pt idx="511">
                  <c:v>0.95888660000000003</c:v>
                </c:pt>
                <c:pt idx="512">
                  <c:v>0.95888879999999999</c:v>
                </c:pt>
                <c:pt idx="513">
                  <c:v>0.9587502</c:v>
                </c:pt>
                <c:pt idx="514">
                  <c:v>0.95854930000000005</c:v>
                </c:pt>
                <c:pt idx="515">
                  <c:v>0.95854039999999996</c:v>
                </c:pt>
                <c:pt idx="516">
                  <c:v>0.95855639999999998</c:v>
                </c:pt>
                <c:pt idx="517">
                  <c:v>0.95858929999999998</c:v>
                </c:pt>
                <c:pt idx="518">
                  <c:v>0.95860140000000005</c:v>
                </c:pt>
                <c:pt idx="519">
                  <c:v>0.95860840000000003</c:v>
                </c:pt>
                <c:pt idx="520">
                  <c:v>0.95861160000000001</c:v>
                </c:pt>
                <c:pt idx="521">
                  <c:v>0.95860029999999996</c:v>
                </c:pt>
                <c:pt idx="522">
                  <c:v>0.95860579999999995</c:v>
                </c:pt>
                <c:pt idx="523">
                  <c:v>0.95861350000000001</c:v>
                </c:pt>
                <c:pt idx="524">
                  <c:v>0.95860710000000005</c:v>
                </c:pt>
                <c:pt idx="525">
                  <c:v>0.95861209999999997</c:v>
                </c:pt>
                <c:pt idx="526">
                  <c:v>0.95862190000000003</c:v>
                </c:pt>
                <c:pt idx="527">
                  <c:v>0.95861890000000005</c:v>
                </c:pt>
                <c:pt idx="528">
                  <c:v>0.95861680000000005</c:v>
                </c:pt>
                <c:pt idx="529">
                  <c:v>0.95861819999999998</c:v>
                </c:pt>
                <c:pt idx="530">
                  <c:v>0.95861850000000004</c:v>
                </c:pt>
                <c:pt idx="531">
                  <c:v>0.95862630000000004</c:v>
                </c:pt>
                <c:pt idx="532">
                  <c:v>0.95861680000000005</c:v>
                </c:pt>
                <c:pt idx="533">
                  <c:v>0.95861730000000001</c:v>
                </c:pt>
                <c:pt idx="534">
                  <c:v>0.95860869999999998</c:v>
                </c:pt>
                <c:pt idx="535">
                  <c:v>0.95839980000000002</c:v>
                </c:pt>
                <c:pt idx="536">
                  <c:v>0.95801519999999996</c:v>
                </c:pt>
                <c:pt idx="537">
                  <c:v>0.95802140000000002</c:v>
                </c:pt>
                <c:pt idx="538">
                  <c:v>0.95800149999999995</c:v>
                </c:pt>
                <c:pt idx="539">
                  <c:v>0.95800189999999996</c:v>
                </c:pt>
                <c:pt idx="540">
                  <c:v>0.95800890000000005</c:v>
                </c:pt>
                <c:pt idx="541">
                  <c:v>0.95801289999999995</c:v>
                </c:pt>
                <c:pt idx="542">
                  <c:v>0.95802299999999996</c:v>
                </c:pt>
                <c:pt idx="543">
                  <c:v>0.95802670000000001</c:v>
                </c:pt>
                <c:pt idx="544">
                  <c:v>0.95802609999999999</c:v>
                </c:pt>
                <c:pt idx="545">
                  <c:v>0.95802670000000001</c:v>
                </c:pt>
                <c:pt idx="546">
                  <c:v>0.95802370000000003</c:v>
                </c:pt>
                <c:pt idx="547">
                  <c:v>0.95802200000000004</c:v>
                </c:pt>
                <c:pt idx="548">
                  <c:v>0.95801709999999995</c:v>
                </c:pt>
                <c:pt idx="549">
                  <c:v>0.9580168</c:v>
                </c:pt>
                <c:pt idx="550">
                  <c:v>0.95802180000000003</c:v>
                </c:pt>
                <c:pt idx="551">
                  <c:v>0.95802160000000003</c:v>
                </c:pt>
                <c:pt idx="552">
                  <c:v>0.95802390000000004</c:v>
                </c:pt>
                <c:pt idx="553">
                  <c:v>0.95801919999999996</c:v>
                </c:pt>
                <c:pt idx="554">
                  <c:v>0.95803329999999998</c:v>
                </c:pt>
                <c:pt idx="555">
                  <c:v>0.9580265</c:v>
                </c:pt>
                <c:pt idx="556">
                  <c:v>0.95802779999999998</c:v>
                </c:pt>
                <c:pt idx="557">
                  <c:v>0.95783819999999997</c:v>
                </c:pt>
                <c:pt idx="558">
                  <c:v>0.95743829999999996</c:v>
                </c:pt>
                <c:pt idx="559">
                  <c:v>0.9574452</c:v>
                </c:pt>
                <c:pt idx="560">
                  <c:v>0.95744980000000002</c:v>
                </c:pt>
                <c:pt idx="561">
                  <c:v>0.95743080000000003</c:v>
                </c:pt>
                <c:pt idx="562">
                  <c:v>0.95742850000000002</c:v>
                </c:pt>
                <c:pt idx="563">
                  <c:v>0.95741489999999996</c:v>
                </c:pt>
                <c:pt idx="564">
                  <c:v>0.95742340000000004</c:v>
                </c:pt>
                <c:pt idx="565">
                  <c:v>0.95741310000000002</c:v>
                </c:pt>
                <c:pt idx="566">
                  <c:v>0.95740570000000003</c:v>
                </c:pt>
                <c:pt idx="567">
                  <c:v>0.95740369999999997</c:v>
                </c:pt>
                <c:pt idx="568">
                  <c:v>0.95740890000000001</c:v>
                </c:pt>
                <c:pt idx="569">
                  <c:v>0.95740910000000001</c:v>
                </c:pt>
                <c:pt idx="570">
                  <c:v>0.95740990000000004</c:v>
                </c:pt>
                <c:pt idx="571">
                  <c:v>0.95740040000000004</c:v>
                </c:pt>
                <c:pt idx="572">
                  <c:v>0.95740579999999997</c:v>
                </c:pt>
                <c:pt idx="573">
                  <c:v>0.95739819999999998</c:v>
                </c:pt>
                <c:pt idx="574">
                  <c:v>0.95739339999999995</c:v>
                </c:pt>
                <c:pt idx="575">
                  <c:v>0.95739750000000001</c:v>
                </c:pt>
                <c:pt idx="576">
                  <c:v>0.95732379999999995</c:v>
                </c:pt>
                <c:pt idx="577">
                  <c:v>0.95712649999999999</c:v>
                </c:pt>
                <c:pt idx="578">
                  <c:v>0.95711650000000004</c:v>
                </c:pt>
                <c:pt idx="579">
                  <c:v>0.9569105</c:v>
                </c:pt>
                <c:pt idx="580">
                  <c:v>0.95667919999999995</c:v>
                </c:pt>
                <c:pt idx="581">
                  <c:v>0.95667670000000005</c:v>
                </c:pt>
                <c:pt idx="582">
                  <c:v>0.95667460000000004</c:v>
                </c:pt>
                <c:pt idx="583">
                  <c:v>0.95668229999999999</c:v>
                </c:pt>
                <c:pt idx="584">
                  <c:v>0.95667800000000003</c:v>
                </c:pt>
                <c:pt idx="585">
                  <c:v>0.95667440000000004</c:v>
                </c:pt>
                <c:pt idx="586">
                  <c:v>0.95667829999999998</c:v>
                </c:pt>
                <c:pt idx="587">
                  <c:v>0.95668439999999999</c:v>
                </c:pt>
                <c:pt idx="588">
                  <c:v>0.95668129999999996</c:v>
                </c:pt>
                <c:pt idx="589">
                  <c:v>0.95668439999999999</c:v>
                </c:pt>
                <c:pt idx="590">
                  <c:v>0.95669749999999998</c:v>
                </c:pt>
                <c:pt idx="591">
                  <c:v>0.95669079999999995</c:v>
                </c:pt>
                <c:pt idx="592">
                  <c:v>0.9566865</c:v>
                </c:pt>
                <c:pt idx="593">
                  <c:v>0.95667530000000001</c:v>
                </c:pt>
                <c:pt idx="594">
                  <c:v>0.95667829999999998</c:v>
                </c:pt>
                <c:pt idx="595">
                  <c:v>0.95668189999999997</c:v>
                </c:pt>
                <c:pt idx="596">
                  <c:v>0.95667120000000005</c:v>
                </c:pt>
                <c:pt idx="597">
                  <c:v>0.95667659999999999</c:v>
                </c:pt>
                <c:pt idx="598">
                  <c:v>0.95651629999999999</c:v>
                </c:pt>
                <c:pt idx="599">
                  <c:v>0.95619670000000001</c:v>
                </c:pt>
                <c:pt idx="600">
                  <c:v>0.95618990000000004</c:v>
                </c:pt>
                <c:pt idx="601">
                  <c:v>0.95612730000000001</c:v>
                </c:pt>
                <c:pt idx="602">
                  <c:v>0.95604259999999996</c:v>
                </c:pt>
                <c:pt idx="603">
                  <c:v>0.95603800000000005</c:v>
                </c:pt>
                <c:pt idx="604">
                  <c:v>0.9560227</c:v>
                </c:pt>
                <c:pt idx="605">
                  <c:v>0.95602670000000001</c:v>
                </c:pt>
                <c:pt idx="606">
                  <c:v>0.95602679999999995</c:v>
                </c:pt>
                <c:pt idx="607">
                  <c:v>0.95602900000000002</c:v>
                </c:pt>
                <c:pt idx="608">
                  <c:v>0.95602480000000001</c:v>
                </c:pt>
                <c:pt idx="609">
                  <c:v>0.95602419999999999</c:v>
                </c:pt>
                <c:pt idx="610">
                  <c:v>0.95600850000000004</c:v>
                </c:pt>
                <c:pt idx="611">
                  <c:v>0.95600669999999999</c:v>
                </c:pt>
                <c:pt idx="612">
                  <c:v>0.95600810000000003</c:v>
                </c:pt>
                <c:pt idx="613">
                  <c:v>0.95600660000000004</c:v>
                </c:pt>
                <c:pt idx="614">
                  <c:v>0.95600750000000001</c:v>
                </c:pt>
                <c:pt idx="615">
                  <c:v>0.95600169999999995</c:v>
                </c:pt>
                <c:pt idx="616">
                  <c:v>0.95600200000000002</c:v>
                </c:pt>
                <c:pt idx="617">
                  <c:v>0.95598729999999998</c:v>
                </c:pt>
                <c:pt idx="618">
                  <c:v>0.95598839999999996</c:v>
                </c:pt>
                <c:pt idx="619">
                  <c:v>0.95597860000000001</c:v>
                </c:pt>
                <c:pt idx="620">
                  <c:v>0.95597209999999999</c:v>
                </c:pt>
                <c:pt idx="621">
                  <c:v>0.95597160000000003</c:v>
                </c:pt>
                <c:pt idx="622">
                  <c:v>0.95597240000000006</c:v>
                </c:pt>
                <c:pt idx="623">
                  <c:v>0.95597540000000003</c:v>
                </c:pt>
                <c:pt idx="624">
                  <c:v>0.9559744</c:v>
                </c:pt>
                <c:pt idx="625">
                  <c:v>0.95596380000000003</c:v>
                </c:pt>
                <c:pt idx="626">
                  <c:v>0.95596530000000002</c:v>
                </c:pt>
                <c:pt idx="627">
                  <c:v>0.95596340000000002</c:v>
                </c:pt>
                <c:pt idx="628">
                  <c:v>0.95595330000000001</c:v>
                </c:pt>
                <c:pt idx="629">
                  <c:v>0.95594290000000004</c:v>
                </c:pt>
                <c:pt idx="630">
                  <c:v>0.9559377</c:v>
                </c:pt>
                <c:pt idx="631">
                  <c:v>0.95592869999999996</c:v>
                </c:pt>
                <c:pt idx="632">
                  <c:v>0.95592529999999998</c:v>
                </c:pt>
                <c:pt idx="633">
                  <c:v>0.95591970000000004</c:v>
                </c:pt>
                <c:pt idx="634">
                  <c:v>0.95591179999999998</c:v>
                </c:pt>
                <c:pt idx="635">
                  <c:v>0.95591590000000004</c:v>
                </c:pt>
                <c:pt idx="636">
                  <c:v>0.95590980000000003</c:v>
                </c:pt>
                <c:pt idx="637">
                  <c:v>0.95590439999999999</c:v>
                </c:pt>
                <c:pt idx="638">
                  <c:v>0.95590140000000001</c:v>
                </c:pt>
                <c:pt idx="639">
                  <c:v>0.95589060000000003</c:v>
                </c:pt>
                <c:pt idx="640">
                  <c:v>0.9558913</c:v>
                </c:pt>
                <c:pt idx="641">
                  <c:v>0.95588960000000001</c:v>
                </c:pt>
                <c:pt idx="642">
                  <c:v>0.95588960000000001</c:v>
                </c:pt>
                <c:pt idx="643">
                  <c:v>0.95588450000000003</c:v>
                </c:pt>
                <c:pt idx="644">
                  <c:v>0.95587789999999995</c:v>
                </c:pt>
                <c:pt idx="645">
                  <c:v>0.95586649999999995</c:v>
                </c:pt>
                <c:pt idx="646">
                  <c:v>0.95586009999999999</c:v>
                </c:pt>
                <c:pt idx="647">
                  <c:v>0.95585989999999998</c:v>
                </c:pt>
                <c:pt idx="648">
                  <c:v>0.95585439999999999</c:v>
                </c:pt>
                <c:pt idx="649">
                  <c:v>0.95584670000000005</c:v>
                </c:pt>
                <c:pt idx="650">
                  <c:v>0.95584429999999998</c:v>
                </c:pt>
                <c:pt idx="651">
                  <c:v>0.95582730000000005</c:v>
                </c:pt>
                <c:pt idx="652">
                  <c:v>0.95582690000000003</c:v>
                </c:pt>
                <c:pt idx="653">
                  <c:v>0.95582409999999995</c:v>
                </c:pt>
                <c:pt idx="654">
                  <c:v>0.95582480000000003</c:v>
                </c:pt>
                <c:pt idx="655">
                  <c:v>0.95582809999999996</c:v>
                </c:pt>
                <c:pt idx="656">
                  <c:v>0.95582199999999995</c:v>
                </c:pt>
                <c:pt idx="657">
                  <c:v>0.95580830000000006</c:v>
                </c:pt>
                <c:pt idx="658">
                  <c:v>0.95580509999999996</c:v>
                </c:pt>
                <c:pt idx="659">
                  <c:v>0.95580259999999995</c:v>
                </c:pt>
                <c:pt idx="660">
                  <c:v>0.95580909999999997</c:v>
                </c:pt>
                <c:pt idx="661">
                  <c:v>0.95580710000000002</c:v>
                </c:pt>
                <c:pt idx="662">
                  <c:v>0.95579789999999998</c:v>
                </c:pt>
                <c:pt idx="663">
                  <c:v>0.95579420000000004</c:v>
                </c:pt>
                <c:pt idx="664">
                  <c:v>0.95577690000000004</c:v>
                </c:pt>
                <c:pt idx="665">
                  <c:v>0.95577060000000003</c:v>
                </c:pt>
                <c:pt idx="666">
                  <c:v>0.95577409999999996</c:v>
                </c:pt>
                <c:pt idx="667">
                  <c:v>0.95577820000000002</c:v>
                </c:pt>
                <c:pt idx="668">
                  <c:v>0.95576930000000004</c:v>
                </c:pt>
                <c:pt idx="669">
                  <c:v>0.9557698</c:v>
                </c:pt>
                <c:pt idx="670">
                  <c:v>0.95575549999999998</c:v>
                </c:pt>
                <c:pt idx="671">
                  <c:v>0.95574720000000002</c:v>
                </c:pt>
                <c:pt idx="672">
                  <c:v>0.95570219999999995</c:v>
                </c:pt>
                <c:pt idx="673">
                  <c:v>0.95562069999999999</c:v>
                </c:pt>
                <c:pt idx="674">
                  <c:v>0.95560970000000001</c:v>
                </c:pt>
                <c:pt idx="675">
                  <c:v>0.95559210000000006</c:v>
                </c:pt>
                <c:pt idx="676">
                  <c:v>0.9555806</c:v>
                </c:pt>
                <c:pt idx="677">
                  <c:v>0.95556529999999995</c:v>
                </c:pt>
                <c:pt idx="678">
                  <c:v>0.95556459999999999</c:v>
                </c:pt>
                <c:pt idx="679">
                  <c:v>0.95556770000000002</c:v>
                </c:pt>
                <c:pt idx="680">
                  <c:v>0.95555979999999996</c:v>
                </c:pt>
                <c:pt idx="681">
                  <c:v>0.95554600000000001</c:v>
                </c:pt>
                <c:pt idx="682">
                  <c:v>0.95553659999999996</c:v>
                </c:pt>
                <c:pt idx="683">
                  <c:v>0.95553540000000003</c:v>
                </c:pt>
                <c:pt idx="684">
                  <c:v>0.95553390000000005</c:v>
                </c:pt>
                <c:pt idx="685">
                  <c:v>0.95553949999999999</c:v>
                </c:pt>
                <c:pt idx="686">
                  <c:v>0.95554039999999996</c:v>
                </c:pt>
                <c:pt idx="687">
                  <c:v>0.95553600000000005</c:v>
                </c:pt>
                <c:pt idx="688">
                  <c:v>0.95552689999999996</c:v>
                </c:pt>
                <c:pt idx="689">
                  <c:v>0.95551889999999995</c:v>
                </c:pt>
                <c:pt idx="690">
                  <c:v>0.95550460000000004</c:v>
                </c:pt>
                <c:pt idx="691">
                  <c:v>0.95548679999999997</c:v>
                </c:pt>
                <c:pt idx="692">
                  <c:v>0.95547420000000005</c:v>
                </c:pt>
                <c:pt idx="693">
                  <c:v>0.95545239999999998</c:v>
                </c:pt>
                <c:pt idx="694">
                  <c:v>0.95545349999999996</c:v>
                </c:pt>
                <c:pt idx="695">
                  <c:v>0.95545880000000005</c:v>
                </c:pt>
                <c:pt idx="696">
                  <c:v>0.95545270000000004</c:v>
                </c:pt>
                <c:pt idx="697">
                  <c:v>0.95542400000000005</c:v>
                </c:pt>
                <c:pt idx="698">
                  <c:v>0.95542190000000005</c:v>
                </c:pt>
                <c:pt idx="699">
                  <c:v>0.9554163</c:v>
                </c:pt>
                <c:pt idx="700">
                  <c:v>0.95539549999999995</c:v>
                </c:pt>
                <c:pt idx="701">
                  <c:v>0.95537870000000003</c:v>
                </c:pt>
                <c:pt idx="702">
                  <c:v>0.95538339999999999</c:v>
                </c:pt>
                <c:pt idx="703">
                  <c:v>0.95536849999999995</c:v>
                </c:pt>
                <c:pt idx="704">
                  <c:v>0.95534730000000001</c:v>
                </c:pt>
                <c:pt idx="705">
                  <c:v>0.95535420000000004</c:v>
                </c:pt>
                <c:pt idx="706">
                  <c:v>0.95534960000000002</c:v>
                </c:pt>
                <c:pt idx="707">
                  <c:v>0.95534560000000002</c:v>
                </c:pt>
                <c:pt idx="708">
                  <c:v>0.95533469999999998</c:v>
                </c:pt>
                <c:pt idx="709">
                  <c:v>0.95532989999999995</c:v>
                </c:pt>
                <c:pt idx="710">
                  <c:v>0.95530199999999998</c:v>
                </c:pt>
                <c:pt idx="711">
                  <c:v>0.95529640000000005</c:v>
                </c:pt>
                <c:pt idx="712">
                  <c:v>0.95528559999999996</c:v>
                </c:pt>
                <c:pt idx="713">
                  <c:v>0.95526290000000003</c:v>
                </c:pt>
                <c:pt idx="714">
                  <c:v>0.95525090000000001</c:v>
                </c:pt>
                <c:pt idx="715">
                  <c:v>0.95525000000000004</c:v>
                </c:pt>
                <c:pt idx="716">
                  <c:v>0.95522130000000005</c:v>
                </c:pt>
                <c:pt idx="717">
                  <c:v>0.95521639999999997</c:v>
                </c:pt>
                <c:pt idx="718">
                  <c:v>0.95520579999999999</c:v>
                </c:pt>
                <c:pt idx="719">
                  <c:v>0.95517929999999995</c:v>
                </c:pt>
                <c:pt idx="720">
                  <c:v>0.95518380000000003</c:v>
                </c:pt>
                <c:pt idx="721">
                  <c:v>0.9551809</c:v>
                </c:pt>
                <c:pt idx="722">
                  <c:v>0.95516540000000005</c:v>
                </c:pt>
                <c:pt idx="723">
                  <c:v>0.95514929999999998</c:v>
                </c:pt>
                <c:pt idx="724">
                  <c:v>0.95512520000000001</c:v>
                </c:pt>
                <c:pt idx="725">
                  <c:v>0.95512280000000005</c:v>
                </c:pt>
                <c:pt idx="726">
                  <c:v>0.95510439999999996</c:v>
                </c:pt>
                <c:pt idx="727">
                  <c:v>0.95508510000000002</c:v>
                </c:pt>
                <c:pt idx="728">
                  <c:v>0.95508269999999995</c:v>
                </c:pt>
                <c:pt idx="729">
                  <c:v>0.95507319999999996</c:v>
                </c:pt>
                <c:pt idx="730">
                  <c:v>0.95506760000000002</c:v>
                </c:pt>
                <c:pt idx="731">
                  <c:v>0.95503970000000005</c:v>
                </c:pt>
                <c:pt idx="732">
                  <c:v>0.95503170000000004</c:v>
                </c:pt>
                <c:pt idx="733">
                  <c:v>0.95501440000000004</c:v>
                </c:pt>
                <c:pt idx="734">
                  <c:v>0.95500719999999995</c:v>
                </c:pt>
                <c:pt idx="735">
                  <c:v>0.95500750000000001</c:v>
                </c:pt>
                <c:pt idx="736">
                  <c:v>0.95497980000000005</c:v>
                </c:pt>
                <c:pt idx="737">
                  <c:v>0.95495220000000003</c:v>
                </c:pt>
                <c:pt idx="738">
                  <c:v>0.95491809999999999</c:v>
                </c:pt>
                <c:pt idx="739">
                  <c:v>0.95489749999999995</c:v>
                </c:pt>
                <c:pt idx="740">
                  <c:v>0.95489500000000005</c:v>
                </c:pt>
                <c:pt idx="741">
                  <c:v>0.95488530000000005</c:v>
                </c:pt>
                <c:pt idx="742">
                  <c:v>0.95488139999999999</c:v>
                </c:pt>
                <c:pt idx="743">
                  <c:v>0.95486819999999994</c:v>
                </c:pt>
                <c:pt idx="744">
                  <c:v>0.95485660000000006</c:v>
                </c:pt>
                <c:pt idx="745">
                  <c:v>0.95483390000000001</c:v>
                </c:pt>
                <c:pt idx="746">
                  <c:v>0.95483600000000002</c:v>
                </c:pt>
                <c:pt idx="747">
                  <c:v>0.95482679999999998</c:v>
                </c:pt>
                <c:pt idx="748">
                  <c:v>0.95480120000000002</c:v>
                </c:pt>
                <c:pt idx="749">
                  <c:v>0.954789</c:v>
                </c:pt>
                <c:pt idx="750">
                  <c:v>0.95474789999999998</c:v>
                </c:pt>
                <c:pt idx="751">
                  <c:v>0.95473209999999997</c:v>
                </c:pt>
                <c:pt idx="752">
                  <c:v>0.95447859999999995</c:v>
                </c:pt>
                <c:pt idx="753">
                  <c:v>0.95383030000000002</c:v>
                </c:pt>
                <c:pt idx="754">
                  <c:v>0.95388360000000005</c:v>
                </c:pt>
                <c:pt idx="755">
                  <c:v>0.9538643</c:v>
                </c:pt>
                <c:pt idx="756">
                  <c:v>0.95384590000000002</c:v>
                </c:pt>
                <c:pt idx="757">
                  <c:v>0.95383739999999995</c:v>
                </c:pt>
                <c:pt idx="758">
                  <c:v>0.95383249999999997</c:v>
                </c:pt>
                <c:pt idx="759">
                  <c:v>0.95380929999999997</c:v>
                </c:pt>
                <c:pt idx="760">
                  <c:v>0.95379250000000004</c:v>
                </c:pt>
                <c:pt idx="761">
                  <c:v>0.9537677</c:v>
                </c:pt>
                <c:pt idx="762">
                  <c:v>0.95375829999999995</c:v>
                </c:pt>
                <c:pt idx="763">
                  <c:v>0.95373410000000003</c:v>
                </c:pt>
                <c:pt idx="764">
                  <c:v>0.95368120000000001</c:v>
                </c:pt>
                <c:pt idx="765">
                  <c:v>0.95362880000000005</c:v>
                </c:pt>
                <c:pt idx="766">
                  <c:v>0.95363520000000002</c:v>
                </c:pt>
                <c:pt idx="767">
                  <c:v>0.95361070000000003</c:v>
                </c:pt>
                <c:pt idx="768">
                  <c:v>0.95359640000000001</c:v>
                </c:pt>
                <c:pt idx="769">
                  <c:v>0.95358860000000001</c:v>
                </c:pt>
                <c:pt idx="770">
                  <c:v>0.95358209999999999</c:v>
                </c:pt>
                <c:pt idx="771">
                  <c:v>0.95355449999999997</c:v>
                </c:pt>
                <c:pt idx="772">
                  <c:v>0.95354479999999997</c:v>
                </c:pt>
                <c:pt idx="773">
                  <c:v>0.95352460000000006</c:v>
                </c:pt>
                <c:pt idx="774">
                  <c:v>0.9535884</c:v>
                </c:pt>
                <c:pt idx="775">
                  <c:v>0.95365270000000002</c:v>
                </c:pt>
                <c:pt idx="776">
                  <c:v>0.95365500000000003</c:v>
                </c:pt>
                <c:pt idx="777">
                  <c:v>0.95364269999999995</c:v>
                </c:pt>
                <c:pt idx="778">
                  <c:v>0.95362999999999998</c:v>
                </c:pt>
                <c:pt idx="779">
                  <c:v>0.95362449999999999</c:v>
                </c:pt>
                <c:pt idx="780">
                  <c:v>0.95362440000000004</c:v>
                </c:pt>
                <c:pt idx="781">
                  <c:v>0.95362420000000003</c:v>
                </c:pt>
                <c:pt idx="782">
                  <c:v>0.95361609999999997</c:v>
                </c:pt>
                <c:pt idx="783">
                  <c:v>0.95361490000000004</c:v>
                </c:pt>
                <c:pt idx="784">
                  <c:v>0.95359649999999996</c:v>
                </c:pt>
                <c:pt idx="785">
                  <c:v>0.95358290000000001</c:v>
                </c:pt>
                <c:pt idx="786">
                  <c:v>0.95357590000000003</c:v>
                </c:pt>
                <c:pt idx="787">
                  <c:v>0.95356169999999996</c:v>
                </c:pt>
                <c:pt idx="788">
                  <c:v>0.95355599999999996</c:v>
                </c:pt>
                <c:pt idx="789">
                  <c:v>0.9535361</c:v>
                </c:pt>
                <c:pt idx="790">
                  <c:v>0.95351680000000005</c:v>
                </c:pt>
                <c:pt idx="791">
                  <c:v>0.95351909999999995</c:v>
                </c:pt>
                <c:pt idx="792">
                  <c:v>0.95351140000000001</c:v>
                </c:pt>
                <c:pt idx="793">
                  <c:v>0.95349680000000003</c:v>
                </c:pt>
                <c:pt idx="794">
                  <c:v>0.95350349999999995</c:v>
                </c:pt>
                <c:pt idx="795">
                  <c:v>0.95347859999999995</c:v>
                </c:pt>
                <c:pt idx="796">
                  <c:v>0.9535285</c:v>
                </c:pt>
                <c:pt idx="797">
                  <c:v>0.95367170000000001</c:v>
                </c:pt>
                <c:pt idx="798">
                  <c:v>0.95367460000000004</c:v>
                </c:pt>
                <c:pt idx="799">
                  <c:v>0.95367040000000003</c:v>
                </c:pt>
                <c:pt idx="800">
                  <c:v>0.95366530000000005</c:v>
                </c:pt>
                <c:pt idx="801">
                  <c:v>0.95365920000000004</c:v>
                </c:pt>
                <c:pt idx="802">
                  <c:v>0.95365440000000001</c:v>
                </c:pt>
                <c:pt idx="803">
                  <c:v>0.95364459999999995</c:v>
                </c:pt>
                <c:pt idx="804">
                  <c:v>0.95363229999999999</c:v>
                </c:pt>
                <c:pt idx="805">
                  <c:v>0.95362650000000004</c:v>
                </c:pt>
                <c:pt idx="806">
                  <c:v>0.95361209999999996</c:v>
                </c:pt>
                <c:pt idx="807">
                  <c:v>0.95360679999999998</c:v>
                </c:pt>
                <c:pt idx="808">
                  <c:v>0.95361370000000001</c:v>
                </c:pt>
                <c:pt idx="809">
                  <c:v>0.95360409999999995</c:v>
                </c:pt>
                <c:pt idx="810">
                  <c:v>0.95360420000000001</c:v>
                </c:pt>
                <c:pt idx="811">
                  <c:v>0.95360239999999996</c:v>
                </c:pt>
                <c:pt idx="812">
                  <c:v>0.95360529999999999</c:v>
                </c:pt>
                <c:pt idx="813">
                  <c:v>0.95359389999999999</c:v>
                </c:pt>
                <c:pt idx="814">
                  <c:v>0.9535787</c:v>
                </c:pt>
                <c:pt idx="815">
                  <c:v>0.95311769999999996</c:v>
                </c:pt>
                <c:pt idx="816">
                  <c:v>0.95235539999999996</c:v>
                </c:pt>
                <c:pt idx="817">
                  <c:v>0.95236330000000002</c:v>
                </c:pt>
                <c:pt idx="818">
                  <c:v>0.95237369999999999</c:v>
                </c:pt>
                <c:pt idx="819">
                  <c:v>0.95241430000000005</c:v>
                </c:pt>
                <c:pt idx="820">
                  <c:v>0.95241969999999998</c:v>
                </c:pt>
                <c:pt idx="821">
                  <c:v>0.95244079999999998</c:v>
                </c:pt>
                <c:pt idx="822">
                  <c:v>0.95245769999999996</c:v>
                </c:pt>
                <c:pt idx="823">
                  <c:v>0.95244989999999996</c:v>
                </c:pt>
                <c:pt idx="824">
                  <c:v>0.95243750000000005</c:v>
                </c:pt>
                <c:pt idx="825">
                  <c:v>0.95244499999999999</c:v>
                </c:pt>
                <c:pt idx="826">
                  <c:v>0.95243909999999998</c:v>
                </c:pt>
                <c:pt idx="827">
                  <c:v>0.95243639999999996</c:v>
                </c:pt>
                <c:pt idx="828">
                  <c:v>0.95244289999999998</c:v>
                </c:pt>
                <c:pt idx="829">
                  <c:v>0.95243129999999998</c:v>
                </c:pt>
                <c:pt idx="830">
                  <c:v>0.95243100000000003</c:v>
                </c:pt>
                <c:pt idx="831">
                  <c:v>0.95242689999999997</c:v>
                </c:pt>
                <c:pt idx="832">
                  <c:v>0.95242530000000003</c:v>
                </c:pt>
                <c:pt idx="833">
                  <c:v>0.9524224</c:v>
                </c:pt>
                <c:pt idx="834">
                  <c:v>0.95241339999999997</c:v>
                </c:pt>
                <c:pt idx="835">
                  <c:v>0.95242119999999997</c:v>
                </c:pt>
                <c:pt idx="836">
                  <c:v>0.95240800000000003</c:v>
                </c:pt>
                <c:pt idx="837">
                  <c:v>0.95226310000000003</c:v>
                </c:pt>
                <c:pt idx="838">
                  <c:v>0.95196579999999997</c:v>
                </c:pt>
                <c:pt idx="839">
                  <c:v>0.95197659999999995</c:v>
                </c:pt>
                <c:pt idx="840">
                  <c:v>0.95198170000000004</c:v>
                </c:pt>
                <c:pt idx="841">
                  <c:v>0.95201539999999996</c:v>
                </c:pt>
                <c:pt idx="842">
                  <c:v>0.9520286</c:v>
                </c:pt>
                <c:pt idx="843">
                  <c:v>0.95203130000000002</c:v>
                </c:pt>
                <c:pt idx="844">
                  <c:v>0.95203910000000003</c:v>
                </c:pt>
                <c:pt idx="845">
                  <c:v>0.95203959999999999</c:v>
                </c:pt>
                <c:pt idx="846">
                  <c:v>0.9520322</c:v>
                </c:pt>
                <c:pt idx="847">
                  <c:v>0.95203590000000005</c:v>
                </c:pt>
                <c:pt idx="848">
                  <c:v>0.95203939999999998</c:v>
                </c:pt>
                <c:pt idx="849">
                  <c:v>0.95204540000000004</c:v>
                </c:pt>
                <c:pt idx="850">
                  <c:v>0.95204319999999998</c:v>
                </c:pt>
                <c:pt idx="851">
                  <c:v>0.95204290000000003</c:v>
                </c:pt>
                <c:pt idx="852">
                  <c:v>0.95203729999999998</c:v>
                </c:pt>
                <c:pt idx="853">
                  <c:v>0.95206780000000002</c:v>
                </c:pt>
                <c:pt idx="854">
                  <c:v>0.95207710000000001</c:v>
                </c:pt>
                <c:pt idx="855">
                  <c:v>0.95206880000000005</c:v>
                </c:pt>
                <c:pt idx="856">
                  <c:v>0.95206749999999996</c:v>
                </c:pt>
                <c:pt idx="857">
                  <c:v>0.95206639999999998</c:v>
                </c:pt>
                <c:pt idx="858">
                  <c:v>0.9520613</c:v>
                </c:pt>
                <c:pt idx="859">
                  <c:v>0.95221080000000002</c:v>
                </c:pt>
                <c:pt idx="860">
                  <c:v>0.95252270000000006</c:v>
                </c:pt>
                <c:pt idx="861">
                  <c:v>0.95252479999999995</c:v>
                </c:pt>
                <c:pt idx="862">
                  <c:v>0.95252999999999999</c:v>
                </c:pt>
                <c:pt idx="863">
                  <c:v>0.95254070000000002</c:v>
                </c:pt>
                <c:pt idx="864">
                  <c:v>0.95252800000000004</c:v>
                </c:pt>
                <c:pt idx="865">
                  <c:v>0.95253710000000003</c:v>
                </c:pt>
                <c:pt idx="866">
                  <c:v>0.95253860000000001</c:v>
                </c:pt>
                <c:pt idx="867">
                  <c:v>0.9525382</c:v>
                </c:pt>
                <c:pt idx="868">
                  <c:v>0.95253860000000001</c:v>
                </c:pt>
                <c:pt idx="869">
                  <c:v>0.95253399999999999</c:v>
                </c:pt>
                <c:pt idx="870">
                  <c:v>0.95254300000000003</c:v>
                </c:pt>
                <c:pt idx="871">
                  <c:v>0.95255179999999995</c:v>
                </c:pt>
                <c:pt idx="872">
                  <c:v>0.95255840000000003</c:v>
                </c:pt>
                <c:pt idx="873">
                  <c:v>0.95255809999999996</c:v>
                </c:pt>
                <c:pt idx="874">
                  <c:v>0.95255409999999996</c:v>
                </c:pt>
                <c:pt idx="875">
                  <c:v>0.95255820000000002</c:v>
                </c:pt>
                <c:pt idx="876">
                  <c:v>0.95255339999999999</c:v>
                </c:pt>
                <c:pt idx="877">
                  <c:v>0.95255469999999998</c:v>
                </c:pt>
                <c:pt idx="878">
                  <c:v>0.95239779999999996</c:v>
                </c:pt>
                <c:pt idx="879">
                  <c:v>0.95219799999999999</c:v>
                </c:pt>
                <c:pt idx="880">
                  <c:v>0.95219109999999996</c:v>
                </c:pt>
                <c:pt idx="881">
                  <c:v>0.95221270000000002</c:v>
                </c:pt>
                <c:pt idx="882">
                  <c:v>0.95224140000000002</c:v>
                </c:pt>
                <c:pt idx="883">
                  <c:v>0.95225579999999999</c:v>
                </c:pt>
                <c:pt idx="884">
                  <c:v>0.9522659</c:v>
                </c:pt>
                <c:pt idx="885">
                  <c:v>0.95228230000000003</c:v>
                </c:pt>
                <c:pt idx="886">
                  <c:v>0.95228489999999999</c:v>
                </c:pt>
                <c:pt idx="887">
                  <c:v>0.95227689999999998</c:v>
                </c:pt>
                <c:pt idx="888">
                  <c:v>0.95228489999999999</c:v>
                </c:pt>
                <c:pt idx="889">
                  <c:v>0.95228880000000005</c:v>
                </c:pt>
                <c:pt idx="890">
                  <c:v>0.95227790000000001</c:v>
                </c:pt>
                <c:pt idx="891">
                  <c:v>0.95227689999999998</c:v>
                </c:pt>
                <c:pt idx="892">
                  <c:v>0.95228369999999996</c:v>
                </c:pt>
                <c:pt idx="893">
                  <c:v>0.95228679999999999</c:v>
                </c:pt>
                <c:pt idx="894">
                  <c:v>0.95228679999999999</c:v>
                </c:pt>
                <c:pt idx="895">
                  <c:v>0.95229660000000005</c:v>
                </c:pt>
                <c:pt idx="896">
                  <c:v>0.95228930000000001</c:v>
                </c:pt>
                <c:pt idx="897">
                  <c:v>0.95229379999999997</c:v>
                </c:pt>
                <c:pt idx="898">
                  <c:v>0.95229580000000003</c:v>
                </c:pt>
                <c:pt idx="899">
                  <c:v>0.95230130000000002</c:v>
                </c:pt>
                <c:pt idx="900">
                  <c:v>0.95221250000000002</c:v>
                </c:pt>
                <c:pt idx="901">
                  <c:v>0.95194829999999997</c:v>
                </c:pt>
                <c:pt idx="902">
                  <c:v>0.95194619999999996</c:v>
                </c:pt>
                <c:pt idx="903">
                  <c:v>0.95195669999999999</c:v>
                </c:pt>
                <c:pt idx="904">
                  <c:v>0.95198510000000003</c:v>
                </c:pt>
                <c:pt idx="905">
                  <c:v>0.9519917</c:v>
                </c:pt>
                <c:pt idx="906">
                  <c:v>0.95199929999999999</c:v>
                </c:pt>
                <c:pt idx="907">
                  <c:v>0.95199560000000005</c:v>
                </c:pt>
                <c:pt idx="908">
                  <c:v>0.95199480000000003</c:v>
                </c:pt>
                <c:pt idx="909">
                  <c:v>0.95199270000000003</c:v>
                </c:pt>
                <c:pt idx="910">
                  <c:v>0.95200689999999999</c:v>
                </c:pt>
                <c:pt idx="911">
                  <c:v>0.95200850000000004</c:v>
                </c:pt>
                <c:pt idx="912">
                  <c:v>0.95201029999999998</c:v>
                </c:pt>
                <c:pt idx="913">
                  <c:v>0.9520052</c:v>
                </c:pt>
                <c:pt idx="914">
                  <c:v>0.95201060000000004</c:v>
                </c:pt>
                <c:pt idx="915">
                  <c:v>0.95201049999999998</c:v>
                </c:pt>
                <c:pt idx="916">
                  <c:v>0.95201340000000001</c:v>
                </c:pt>
                <c:pt idx="917">
                  <c:v>0.95201449999999999</c:v>
                </c:pt>
                <c:pt idx="918">
                  <c:v>0.95201849999999999</c:v>
                </c:pt>
                <c:pt idx="919">
                  <c:v>0.9520248</c:v>
                </c:pt>
                <c:pt idx="920">
                  <c:v>0.95202900000000001</c:v>
                </c:pt>
                <c:pt idx="921">
                  <c:v>0.95202330000000002</c:v>
                </c:pt>
                <c:pt idx="922">
                  <c:v>0.95187869999999997</c:v>
                </c:pt>
                <c:pt idx="923">
                  <c:v>0.95166499999999998</c:v>
                </c:pt>
                <c:pt idx="924">
                  <c:v>0.95168299999999995</c:v>
                </c:pt>
                <c:pt idx="925">
                  <c:v>0.95169910000000002</c:v>
                </c:pt>
                <c:pt idx="926">
                  <c:v>0.95170639999999995</c:v>
                </c:pt>
                <c:pt idx="927">
                  <c:v>0.95170710000000003</c:v>
                </c:pt>
                <c:pt idx="928">
                  <c:v>0.95170690000000002</c:v>
                </c:pt>
                <c:pt idx="929">
                  <c:v>0.95171220000000001</c:v>
                </c:pt>
                <c:pt idx="930">
                  <c:v>0.95170829999999995</c:v>
                </c:pt>
                <c:pt idx="931">
                  <c:v>0.95170969999999999</c:v>
                </c:pt>
                <c:pt idx="932">
                  <c:v>0.95170589999999999</c:v>
                </c:pt>
                <c:pt idx="933">
                  <c:v>0.9517023</c:v>
                </c:pt>
                <c:pt idx="934">
                  <c:v>0.95170270000000001</c:v>
                </c:pt>
                <c:pt idx="935">
                  <c:v>0.95170829999999995</c:v>
                </c:pt>
                <c:pt idx="936">
                  <c:v>0.95169559999999997</c:v>
                </c:pt>
                <c:pt idx="937">
                  <c:v>0.9517023</c:v>
                </c:pt>
                <c:pt idx="938">
                  <c:v>0.95170030000000005</c:v>
                </c:pt>
                <c:pt idx="939">
                  <c:v>0.95170429999999995</c:v>
                </c:pt>
                <c:pt idx="940">
                  <c:v>0.95170449999999995</c:v>
                </c:pt>
                <c:pt idx="941">
                  <c:v>0.9516483</c:v>
                </c:pt>
                <c:pt idx="942">
                  <c:v>0.95150219999999996</c:v>
                </c:pt>
                <c:pt idx="943">
                  <c:v>0.95150330000000005</c:v>
                </c:pt>
                <c:pt idx="944">
                  <c:v>0.95134700000000005</c:v>
                </c:pt>
                <c:pt idx="945">
                  <c:v>0.95107839999999999</c:v>
                </c:pt>
                <c:pt idx="946">
                  <c:v>0.95110459999999997</c:v>
                </c:pt>
                <c:pt idx="947">
                  <c:v>0.95109350000000004</c:v>
                </c:pt>
                <c:pt idx="948">
                  <c:v>0.95109920000000003</c:v>
                </c:pt>
                <c:pt idx="949">
                  <c:v>0.95109569999999999</c:v>
                </c:pt>
                <c:pt idx="950">
                  <c:v>0.95108919999999997</c:v>
                </c:pt>
                <c:pt idx="951">
                  <c:v>0.95110289999999997</c:v>
                </c:pt>
                <c:pt idx="952">
                  <c:v>0.95109750000000004</c:v>
                </c:pt>
                <c:pt idx="953">
                  <c:v>0.95109290000000002</c:v>
                </c:pt>
                <c:pt idx="954">
                  <c:v>0.95109129999999997</c:v>
                </c:pt>
                <c:pt idx="955">
                  <c:v>0.95110039999999996</c:v>
                </c:pt>
                <c:pt idx="956">
                  <c:v>0.9510961</c:v>
                </c:pt>
                <c:pt idx="957">
                  <c:v>0.9511077</c:v>
                </c:pt>
                <c:pt idx="958">
                  <c:v>0.95110410000000001</c:v>
                </c:pt>
                <c:pt idx="959">
                  <c:v>0.95109980000000005</c:v>
                </c:pt>
                <c:pt idx="960">
                  <c:v>0.95109889999999997</c:v>
                </c:pt>
                <c:pt idx="961">
                  <c:v>0.95109350000000004</c:v>
                </c:pt>
                <c:pt idx="962">
                  <c:v>0.95109509999999997</c:v>
                </c:pt>
                <c:pt idx="963">
                  <c:v>0.95097659999999995</c:v>
                </c:pt>
                <c:pt idx="964">
                  <c:v>0.95077590000000001</c:v>
                </c:pt>
                <c:pt idx="965">
                  <c:v>0.95077590000000001</c:v>
                </c:pt>
                <c:pt idx="966">
                  <c:v>0.95072259999999997</c:v>
                </c:pt>
                <c:pt idx="967">
                  <c:v>0.95058379999999998</c:v>
                </c:pt>
                <c:pt idx="968">
                  <c:v>0.95059000000000005</c:v>
                </c:pt>
                <c:pt idx="969">
                  <c:v>0.95059199999999999</c:v>
                </c:pt>
                <c:pt idx="970">
                  <c:v>0.95059059999999995</c:v>
                </c:pt>
                <c:pt idx="971">
                  <c:v>0.95059590000000005</c:v>
                </c:pt>
                <c:pt idx="972">
                  <c:v>0.95059570000000004</c:v>
                </c:pt>
                <c:pt idx="973">
                  <c:v>0.95059970000000005</c:v>
                </c:pt>
                <c:pt idx="974">
                  <c:v>0.95059910000000003</c:v>
                </c:pt>
                <c:pt idx="975">
                  <c:v>0.95059380000000004</c:v>
                </c:pt>
                <c:pt idx="976">
                  <c:v>0.95060449999999996</c:v>
                </c:pt>
                <c:pt idx="977">
                  <c:v>0.95060310000000003</c:v>
                </c:pt>
                <c:pt idx="978">
                  <c:v>0.95060219999999995</c:v>
                </c:pt>
                <c:pt idx="979">
                  <c:v>0.95060750000000005</c:v>
                </c:pt>
                <c:pt idx="980">
                  <c:v>0.95060860000000003</c:v>
                </c:pt>
                <c:pt idx="981">
                  <c:v>0.95060829999999996</c:v>
                </c:pt>
                <c:pt idx="982">
                  <c:v>0.95060829999999996</c:v>
                </c:pt>
                <c:pt idx="983">
                  <c:v>0.95061200000000001</c:v>
                </c:pt>
                <c:pt idx="984">
                  <c:v>0.95060860000000003</c:v>
                </c:pt>
                <c:pt idx="985">
                  <c:v>0.95060909999999998</c:v>
                </c:pt>
                <c:pt idx="986">
                  <c:v>0.95060429999999996</c:v>
                </c:pt>
                <c:pt idx="987">
                  <c:v>0.95060089999999997</c:v>
                </c:pt>
                <c:pt idx="988">
                  <c:v>0.95060500000000003</c:v>
                </c:pt>
                <c:pt idx="989">
                  <c:v>0.95060650000000002</c:v>
                </c:pt>
                <c:pt idx="990">
                  <c:v>0.95060549999999999</c:v>
                </c:pt>
                <c:pt idx="991">
                  <c:v>0.9506116</c:v>
                </c:pt>
                <c:pt idx="992">
                  <c:v>0.95061090000000004</c:v>
                </c:pt>
                <c:pt idx="993">
                  <c:v>0.95061200000000001</c:v>
                </c:pt>
                <c:pt idx="994">
                  <c:v>0.95060140000000004</c:v>
                </c:pt>
                <c:pt idx="995">
                  <c:v>0.95060060000000002</c:v>
                </c:pt>
                <c:pt idx="996">
                  <c:v>0.95059870000000002</c:v>
                </c:pt>
                <c:pt idx="997">
                  <c:v>0.95060060000000002</c:v>
                </c:pt>
                <c:pt idx="998">
                  <c:v>0.95059389999999999</c:v>
                </c:pt>
                <c:pt idx="999">
                  <c:v>0.95059329999999997</c:v>
                </c:pt>
                <c:pt idx="1000">
                  <c:v>0.95058989999999999</c:v>
                </c:pt>
              </c:numCache>
            </c:numRef>
          </c:yVal>
          <c:smooth val="0"/>
        </c:ser>
        <c:ser>
          <c:idx val="4"/>
          <c:order val="2"/>
          <c:tx>
            <c:strRef>
              <c:f>'F-stats'!$F$1</c:f>
              <c:strCache>
                <c:ptCount val="1"/>
                <c:pt idx="0">
                  <c:v>C-HO</c:v>
                </c:pt>
              </c:strCache>
            </c:strRef>
          </c:tx>
          <c:spPr>
            <a:ln w="9366">
              <a:solidFill>
                <a:srgbClr val="0000FF"/>
              </a:solidFill>
              <a:prstDash val="solid"/>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'F-stats'!$F$2:$F$1002</c:f>
              <c:numCache>
                <c:formatCode>General</c:formatCode>
                <c:ptCount val="1001"/>
                <c:pt idx="0">
                  <c:v>0.97406009999999998</c:v>
                </c:pt>
                <c:pt idx="1">
                  <c:v>0.97419060000000002</c:v>
                </c:pt>
                <c:pt idx="2">
                  <c:v>0.9742402</c:v>
                </c:pt>
                <c:pt idx="3">
                  <c:v>0.97427260000000004</c:v>
                </c:pt>
                <c:pt idx="4">
                  <c:v>0.97428009999999998</c:v>
                </c:pt>
                <c:pt idx="5">
                  <c:v>0.9742904</c:v>
                </c:pt>
                <c:pt idx="6">
                  <c:v>0.97426630000000003</c:v>
                </c:pt>
                <c:pt idx="7">
                  <c:v>0.97426080000000004</c:v>
                </c:pt>
                <c:pt idx="8">
                  <c:v>0.97425890000000004</c:v>
                </c:pt>
                <c:pt idx="9">
                  <c:v>0.97423389999999999</c:v>
                </c:pt>
                <c:pt idx="10">
                  <c:v>0.97424270000000002</c:v>
                </c:pt>
                <c:pt idx="11">
                  <c:v>0.97420510000000005</c:v>
                </c:pt>
                <c:pt idx="12">
                  <c:v>0.97416009999999997</c:v>
                </c:pt>
                <c:pt idx="13">
                  <c:v>0.97416860000000005</c:v>
                </c:pt>
                <c:pt idx="14">
                  <c:v>0.97417710000000002</c:v>
                </c:pt>
                <c:pt idx="15">
                  <c:v>0.97416429999999998</c:v>
                </c:pt>
                <c:pt idx="16">
                  <c:v>0.97417659999999995</c:v>
                </c:pt>
                <c:pt idx="17">
                  <c:v>0.97417209999999999</c:v>
                </c:pt>
                <c:pt idx="18">
                  <c:v>0.97411769999999998</c:v>
                </c:pt>
                <c:pt idx="19">
                  <c:v>0.97416630000000004</c:v>
                </c:pt>
                <c:pt idx="20">
                  <c:v>0.97414000000000001</c:v>
                </c:pt>
                <c:pt idx="21">
                  <c:v>0.97414780000000001</c:v>
                </c:pt>
                <c:pt idx="22">
                  <c:v>0.97416060000000004</c:v>
                </c:pt>
                <c:pt idx="23">
                  <c:v>0.97415450000000003</c:v>
                </c:pt>
                <c:pt idx="24">
                  <c:v>0.97413170000000004</c:v>
                </c:pt>
                <c:pt idx="25">
                  <c:v>0.97413380000000005</c:v>
                </c:pt>
                <c:pt idx="26">
                  <c:v>0.97416060000000004</c:v>
                </c:pt>
                <c:pt idx="27">
                  <c:v>0.97416570000000002</c:v>
                </c:pt>
                <c:pt idx="28">
                  <c:v>0.97418199999999999</c:v>
                </c:pt>
                <c:pt idx="29">
                  <c:v>0.97414350000000005</c:v>
                </c:pt>
                <c:pt idx="30">
                  <c:v>0.97408150000000004</c:v>
                </c:pt>
                <c:pt idx="31">
                  <c:v>0.97394820000000004</c:v>
                </c:pt>
                <c:pt idx="32">
                  <c:v>0.97379519999999997</c:v>
                </c:pt>
                <c:pt idx="33">
                  <c:v>0.97373549999999998</c:v>
                </c:pt>
                <c:pt idx="34">
                  <c:v>0.97366790000000003</c:v>
                </c:pt>
                <c:pt idx="35">
                  <c:v>0.97357059999999995</c:v>
                </c:pt>
                <c:pt idx="36">
                  <c:v>0.97343519999999994</c:v>
                </c:pt>
                <c:pt idx="37">
                  <c:v>0.97336409999999995</c:v>
                </c:pt>
                <c:pt idx="38">
                  <c:v>0.973302</c:v>
                </c:pt>
                <c:pt idx="39">
                  <c:v>0.97319230000000001</c:v>
                </c:pt>
                <c:pt idx="40">
                  <c:v>0.97308930000000005</c:v>
                </c:pt>
                <c:pt idx="41">
                  <c:v>0.97303170000000005</c:v>
                </c:pt>
                <c:pt idx="42">
                  <c:v>0.97302069999999996</c:v>
                </c:pt>
                <c:pt idx="43">
                  <c:v>0.97304170000000001</c:v>
                </c:pt>
                <c:pt idx="44">
                  <c:v>0.97305739999999996</c:v>
                </c:pt>
                <c:pt idx="45">
                  <c:v>0.97299690000000005</c:v>
                </c:pt>
                <c:pt idx="46">
                  <c:v>0.97299369999999996</c:v>
                </c:pt>
                <c:pt idx="47">
                  <c:v>0.97295500000000001</c:v>
                </c:pt>
                <c:pt idx="48">
                  <c:v>0.97282900000000005</c:v>
                </c:pt>
                <c:pt idx="49">
                  <c:v>0.97287789999999996</c:v>
                </c:pt>
                <c:pt idx="50">
                  <c:v>0.97290960000000004</c:v>
                </c:pt>
                <c:pt idx="51">
                  <c:v>0.97286019999999995</c:v>
                </c:pt>
                <c:pt idx="52">
                  <c:v>0.97290410000000005</c:v>
                </c:pt>
                <c:pt idx="53">
                  <c:v>0.97282519999999995</c:v>
                </c:pt>
                <c:pt idx="54">
                  <c:v>0.97278290000000001</c:v>
                </c:pt>
                <c:pt idx="55">
                  <c:v>0.97270420000000002</c:v>
                </c:pt>
                <c:pt idx="56">
                  <c:v>0.97265889999999999</c:v>
                </c:pt>
                <c:pt idx="57">
                  <c:v>0.97262519999999997</c:v>
                </c:pt>
                <c:pt idx="58">
                  <c:v>0.9726359</c:v>
                </c:pt>
                <c:pt idx="59">
                  <c:v>0.9726281</c:v>
                </c:pt>
                <c:pt idx="60">
                  <c:v>0.97257269999999996</c:v>
                </c:pt>
                <c:pt idx="61">
                  <c:v>0.97258449999999996</c:v>
                </c:pt>
                <c:pt idx="62">
                  <c:v>0.97258449999999996</c:v>
                </c:pt>
                <c:pt idx="63">
                  <c:v>0.97258270000000002</c:v>
                </c:pt>
                <c:pt idx="64">
                  <c:v>0.9725608</c:v>
                </c:pt>
                <c:pt idx="65">
                  <c:v>0.97253290000000003</c:v>
                </c:pt>
                <c:pt idx="66">
                  <c:v>0.97250080000000005</c:v>
                </c:pt>
                <c:pt idx="67">
                  <c:v>0.97245919999999997</c:v>
                </c:pt>
                <c:pt idx="68">
                  <c:v>0.97245550000000003</c:v>
                </c:pt>
                <c:pt idx="69">
                  <c:v>0.97245499999999996</c:v>
                </c:pt>
                <c:pt idx="70">
                  <c:v>0.97244580000000003</c:v>
                </c:pt>
                <c:pt idx="71">
                  <c:v>0.97243369999999996</c:v>
                </c:pt>
                <c:pt idx="72">
                  <c:v>0.97244450000000004</c:v>
                </c:pt>
                <c:pt idx="73">
                  <c:v>0.97243349999999995</c:v>
                </c:pt>
                <c:pt idx="74">
                  <c:v>0.97250440000000005</c:v>
                </c:pt>
                <c:pt idx="75">
                  <c:v>0.97248069999999998</c:v>
                </c:pt>
                <c:pt idx="76">
                  <c:v>0.97246310000000002</c:v>
                </c:pt>
                <c:pt idx="77">
                  <c:v>0.97243400000000002</c:v>
                </c:pt>
                <c:pt idx="78">
                  <c:v>0.97248760000000001</c:v>
                </c:pt>
                <c:pt idx="79">
                  <c:v>0.97245630000000005</c:v>
                </c:pt>
                <c:pt idx="80">
                  <c:v>0.97247950000000005</c:v>
                </c:pt>
                <c:pt idx="81">
                  <c:v>0.97249960000000002</c:v>
                </c:pt>
                <c:pt idx="82">
                  <c:v>0.97246619999999995</c:v>
                </c:pt>
                <c:pt idx="83">
                  <c:v>0.97244079999999999</c:v>
                </c:pt>
                <c:pt idx="84">
                  <c:v>0.97241169999999999</c:v>
                </c:pt>
                <c:pt idx="85">
                  <c:v>0.97240329999999997</c:v>
                </c:pt>
                <c:pt idx="86">
                  <c:v>0.97240329999999997</c:v>
                </c:pt>
                <c:pt idx="87">
                  <c:v>0.9723986</c:v>
                </c:pt>
                <c:pt idx="88">
                  <c:v>0.97240769999999999</c:v>
                </c:pt>
                <c:pt idx="89">
                  <c:v>0.97239410000000004</c:v>
                </c:pt>
                <c:pt idx="90">
                  <c:v>0.97240260000000001</c:v>
                </c:pt>
                <c:pt idx="91">
                  <c:v>0.97235930000000004</c:v>
                </c:pt>
                <c:pt idx="92">
                  <c:v>0.97233919999999996</c:v>
                </c:pt>
                <c:pt idx="93">
                  <c:v>0.97236469999999997</c:v>
                </c:pt>
                <c:pt idx="94">
                  <c:v>0.972333</c:v>
                </c:pt>
                <c:pt idx="95">
                  <c:v>0.97226460000000003</c:v>
                </c:pt>
                <c:pt idx="96">
                  <c:v>0.97213280000000002</c:v>
                </c:pt>
                <c:pt idx="97">
                  <c:v>0.97206559999999997</c:v>
                </c:pt>
                <c:pt idx="98">
                  <c:v>0.9720451</c:v>
                </c:pt>
                <c:pt idx="99">
                  <c:v>0.97190920000000003</c:v>
                </c:pt>
                <c:pt idx="100">
                  <c:v>0.97177820000000004</c:v>
                </c:pt>
                <c:pt idx="101">
                  <c:v>0.97167840000000005</c:v>
                </c:pt>
                <c:pt idx="102">
                  <c:v>0.97137519999999999</c:v>
                </c:pt>
                <c:pt idx="103">
                  <c:v>0.97110569999999996</c:v>
                </c:pt>
                <c:pt idx="104">
                  <c:v>0.97086269999999997</c:v>
                </c:pt>
                <c:pt idx="105">
                  <c:v>0.9705897</c:v>
                </c:pt>
                <c:pt idx="106">
                  <c:v>0.970279</c:v>
                </c:pt>
                <c:pt idx="107">
                  <c:v>0.97005819999999998</c:v>
                </c:pt>
                <c:pt idx="108">
                  <c:v>0.9699352</c:v>
                </c:pt>
                <c:pt idx="109">
                  <c:v>0.96962300000000001</c:v>
                </c:pt>
                <c:pt idx="110">
                  <c:v>0.96937899999999999</c:v>
                </c:pt>
                <c:pt idx="111">
                  <c:v>0.96913910000000003</c:v>
                </c:pt>
                <c:pt idx="112">
                  <c:v>0.96878299999999995</c:v>
                </c:pt>
                <c:pt idx="113">
                  <c:v>0.96852059999999995</c:v>
                </c:pt>
                <c:pt idx="114">
                  <c:v>0.96840389999999998</c:v>
                </c:pt>
                <c:pt idx="115">
                  <c:v>0.96825090000000003</c:v>
                </c:pt>
                <c:pt idx="116">
                  <c:v>0.96811360000000002</c:v>
                </c:pt>
                <c:pt idx="117">
                  <c:v>0.96795770000000003</c:v>
                </c:pt>
                <c:pt idx="118">
                  <c:v>0.96763670000000002</c:v>
                </c:pt>
                <c:pt idx="119">
                  <c:v>0.96740700000000002</c:v>
                </c:pt>
                <c:pt idx="120">
                  <c:v>0.96719299999999997</c:v>
                </c:pt>
                <c:pt idx="121">
                  <c:v>0.96692120000000004</c:v>
                </c:pt>
                <c:pt idx="122">
                  <c:v>0.96677900000000005</c:v>
                </c:pt>
                <c:pt idx="123">
                  <c:v>0.9666901</c:v>
                </c:pt>
                <c:pt idx="124">
                  <c:v>0.9664239</c:v>
                </c:pt>
                <c:pt idx="125">
                  <c:v>0.96612529999999996</c:v>
                </c:pt>
                <c:pt idx="126">
                  <c:v>0.96581790000000001</c:v>
                </c:pt>
                <c:pt idx="127">
                  <c:v>0.9656479</c:v>
                </c:pt>
                <c:pt idx="128">
                  <c:v>0.96533310000000006</c:v>
                </c:pt>
                <c:pt idx="129">
                  <c:v>0.96517010000000003</c:v>
                </c:pt>
                <c:pt idx="130">
                  <c:v>0.96501939999999997</c:v>
                </c:pt>
                <c:pt idx="131">
                  <c:v>0.96490469999999995</c:v>
                </c:pt>
                <c:pt idx="132">
                  <c:v>0.9647578</c:v>
                </c:pt>
                <c:pt idx="133">
                  <c:v>0.96455040000000003</c:v>
                </c:pt>
                <c:pt idx="134">
                  <c:v>0.96434629999999999</c:v>
                </c:pt>
                <c:pt idx="135">
                  <c:v>0.9642539</c:v>
                </c:pt>
                <c:pt idx="136">
                  <c:v>0.9641478</c:v>
                </c:pt>
                <c:pt idx="137">
                  <c:v>0.96401130000000002</c:v>
                </c:pt>
                <c:pt idx="138">
                  <c:v>0.96389020000000003</c:v>
                </c:pt>
                <c:pt idx="139">
                  <c:v>0.96385140000000002</c:v>
                </c:pt>
                <c:pt idx="140">
                  <c:v>0.96375319999999998</c:v>
                </c:pt>
                <c:pt idx="141">
                  <c:v>0.96363030000000005</c:v>
                </c:pt>
                <c:pt idx="142">
                  <c:v>0.96358560000000004</c:v>
                </c:pt>
                <c:pt idx="143">
                  <c:v>0.96335559999999998</c:v>
                </c:pt>
                <c:pt idx="144">
                  <c:v>0.96325930000000004</c:v>
                </c:pt>
                <c:pt idx="145">
                  <c:v>0.96311449999999998</c:v>
                </c:pt>
                <c:pt idx="146">
                  <c:v>0.96310510000000005</c:v>
                </c:pt>
                <c:pt idx="147">
                  <c:v>0.96303989999999995</c:v>
                </c:pt>
                <c:pt idx="148">
                  <c:v>0.96291369999999998</c:v>
                </c:pt>
                <c:pt idx="149">
                  <c:v>0.96280849999999996</c:v>
                </c:pt>
                <c:pt idx="150">
                  <c:v>0.96269570000000004</c:v>
                </c:pt>
                <c:pt idx="151">
                  <c:v>0.96254890000000004</c:v>
                </c:pt>
                <c:pt idx="152">
                  <c:v>0.96246359999999997</c:v>
                </c:pt>
                <c:pt idx="153">
                  <c:v>0.96242680000000003</c:v>
                </c:pt>
                <c:pt idx="154">
                  <c:v>0.96233400000000002</c:v>
                </c:pt>
                <c:pt idx="155">
                  <c:v>0.96231650000000002</c:v>
                </c:pt>
                <c:pt idx="156">
                  <c:v>0.96209060000000002</c:v>
                </c:pt>
                <c:pt idx="157">
                  <c:v>0.96198050000000002</c:v>
                </c:pt>
                <c:pt idx="158">
                  <c:v>0.96183510000000005</c:v>
                </c:pt>
                <c:pt idx="159">
                  <c:v>0.96176300000000003</c:v>
                </c:pt>
                <c:pt idx="160">
                  <c:v>0.96170580000000006</c:v>
                </c:pt>
                <c:pt idx="161">
                  <c:v>0.9615551</c:v>
                </c:pt>
                <c:pt idx="162">
                  <c:v>0.96135899999999996</c:v>
                </c:pt>
                <c:pt idx="163">
                  <c:v>0.96118190000000003</c:v>
                </c:pt>
                <c:pt idx="164">
                  <c:v>0.96096970000000004</c:v>
                </c:pt>
                <c:pt idx="165">
                  <c:v>0.96086249999999995</c:v>
                </c:pt>
                <c:pt idx="166">
                  <c:v>0.96071229999999996</c:v>
                </c:pt>
                <c:pt idx="167">
                  <c:v>0.96059079999999997</c:v>
                </c:pt>
                <c:pt idx="168">
                  <c:v>0.96053409999999995</c:v>
                </c:pt>
                <c:pt idx="169">
                  <c:v>0.96033930000000001</c:v>
                </c:pt>
                <c:pt idx="170">
                  <c:v>0.96025700000000003</c:v>
                </c:pt>
                <c:pt idx="171">
                  <c:v>0.96021400000000001</c:v>
                </c:pt>
                <c:pt idx="172">
                  <c:v>0.96002929999999997</c:v>
                </c:pt>
                <c:pt idx="173">
                  <c:v>0.96003360000000004</c:v>
                </c:pt>
                <c:pt idx="174">
                  <c:v>0.95981360000000004</c:v>
                </c:pt>
                <c:pt idx="175">
                  <c:v>0.95964369999999999</c:v>
                </c:pt>
                <c:pt idx="176">
                  <c:v>0.95937539999999999</c:v>
                </c:pt>
                <c:pt idx="177">
                  <c:v>0.95920589999999994</c:v>
                </c:pt>
                <c:pt idx="178">
                  <c:v>0.95893569999999995</c:v>
                </c:pt>
                <c:pt idx="179">
                  <c:v>0.95885390000000004</c:v>
                </c:pt>
                <c:pt idx="180">
                  <c:v>0.9587656</c:v>
                </c:pt>
                <c:pt idx="181">
                  <c:v>0.95853069999999996</c:v>
                </c:pt>
                <c:pt idx="182">
                  <c:v>0.95835689999999996</c:v>
                </c:pt>
                <c:pt idx="183">
                  <c:v>0.95826009999999995</c:v>
                </c:pt>
                <c:pt idx="184">
                  <c:v>0.95805910000000005</c:v>
                </c:pt>
                <c:pt idx="185">
                  <c:v>0.95788799999999996</c:v>
                </c:pt>
                <c:pt idx="186">
                  <c:v>0.95775849999999996</c:v>
                </c:pt>
                <c:pt idx="187">
                  <c:v>0.95753189999999999</c:v>
                </c:pt>
                <c:pt idx="188">
                  <c:v>0.95728409999999997</c:v>
                </c:pt>
                <c:pt idx="189">
                  <c:v>0.95709449999999996</c:v>
                </c:pt>
                <c:pt idx="190">
                  <c:v>0.9569069</c:v>
                </c:pt>
                <c:pt idx="191">
                  <c:v>0.95660909999999999</c:v>
                </c:pt>
                <c:pt idx="192">
                  <c:v>0.95638069999999997</c:v>
                </c:pt>
                <c:pt idx="193">
                  <c:v>0.95622430000000003</c:v>
                </c:pt>
                <c:pt idx="194">
                  <c:v>0.95601329999999995</c:v>
                </c:pt>
                <c:pt idx="195">
                  <c:v>0.95576539999999999</c:v>
                </c:pt>
                <c:pt idx="196">
                  <c:v>0.95560310000000004</c:v>
                </c:pt>
                <c:pt idx="197">
                  <c:v>0.95552999999999999</c:v>
                </c:pt>
                <c:pt idx="198">
                  <c:v>0.95535990000000004</c:v>
                </c:pt>
                <c:pt idx="199">
                  <c:v>0.95523460000000004</c:v>
                </c:pt>
                <c:pt idx="200">
                  <c:v>0.95515329999999998</c:v>
                </c:pt>
                <c:pt idx="201">
                  <c:v>0.95499750000000005</c:v>
                </c:pt>
                <c:pt idx="202">
                  <c:v>0.95481799999999994</c:v>
                </c:pt>
                <c:pt idx="203">
                  <c:v>0.95466300000000004</c:v>
                </c:pt>
                <c:pt idx="204">
                  <c:v>0.95453339999999998</c:v>
                </c:pt>
                <c:pt idx="205">
                  <c:v>0.9544359</c:v>
                </c:pt>
                <c:pt idx="206">
                  <c:v>0.95426960000000005</c:v>
                </c:pt>
                <c:pt idx="207">
                  <c:v>0.95418749999999997</c:v>
                </c:pt>
                <c:pt idx="208">
                  <c:v>0.95405839999999997</c:v>
                </c:pt>
                <c:pt idx="209">
                  <c:v>0.95390750000000002</c:v>
                </c:pt>
                <c:pt idx="210">
                  <c:v>0.95375379999999998</c:v>
                </c:pt>
                <c:pt idx="211">
                  <c:v>0.95364539999999998</c:v>
                </c:pt>
                <c:pt idx="212">
                  <c:v>0.95359799999999995</c:v>
                </c:pt>
                <c:pt idx="213">
                  <c:v>0.95343270000000002</c:v>
                </c:pt>
                <c:pt idx="214">
                  <c:v>0.953291</c:v>
                </c:pt>
                <c:pt idx="215">
                  <c:v>0.95317430000000003</c:v>
                </c:pt>
                <c:pt idx="216">
                  <c:v>0.95308420000000005</c:v>
                </c:pt>
                <c:pt idx="217">
                  <c:v>0.95304469999999997</c:v>
                </c:pt>
                <c:pt idx="218">
                  <c:v>0.95294429999999997</c:v>
                </c:pt>
                <c:pt idx="219">
                  <c:v>0.95283799999999996</c:v>
                </c:pt>
                <c:pt idx="220">
                  <c:v>0.95272990000000002</c:v>
                </c:pt>
                <c:pt idx="221">
                  <c:v>0.95264400000000005</c:v>
                </c:pt>
                <c:pt idx="222">
                  <c:v>0.95253299999999996</c:v>
                </c:pt>
                <c:pt idx="223">
                  <c:v>0.95245570000000002</c:v>
                </c:pt>
                <c:pt idx="224">
                  <c:v>0.95240760000000002</c:v>
                </c:pt>
                <c:pt idx="225">
                  <c:v>0.95238069999999997</c:v>
                </c:pt>
                <c:pt idx="226">
                  <c:v>0.95233670000000004</c:v>
                </c:pt>
                <c:pt idx="227">
                  <c:v>0.95222490000000004</c:v>
                </c:pt>
                <c:pt idx="228">
                  <c:v>0.9521773</c:v>
                </c:pt>
                <c:pt idx="229">
                  <c:v>0.95203420000000005</c:v>
                </c:pt>
                <c:pt idx="230">
                  <c:v>0.95194889999999999</c:v>
                </c:pt>
                <c:pt idx="231">
                  <c:v>0.95187259999999996</c:v>
                </c:pt>
                <c:pt idx="232">
                  <c:v>0.95171410000000001</c:v>
                </c:pt>
                <c:pt idx="233">
                  <c:v>0.95163850000000005</c:v>
                </c:pt>
                <c:pt idx="234">
                  <c:v>0.95158690000000001</c:v>
                </c:pt>
                <c:pt idx="235">
                  <c:v>0.95152789999999998</c:v>
                </c:pt>
                <c:pt idx="236">
                  <c:v>0.95146960000000003</c:v>
                </c:pt>
                <c:pt idx="237">
                  <c:v>0.95144099999999998</c:v>
                </c:pt>
                <c:pt idx="238">
                  <c:v>0.95143610000000001</c:v>
                </c:pt>
                <c:pt idx="239">
                  <c:v>0.95141790000000004</c:v>
                </c:pt>
                <c:pt idx="240">
                  <c:v>0.95141609999999999</c:v>
                </c:pt>
                <c:pt idx="241">
                  <c:v>0.95142479999999996</c:v>
                </c:pt>
                <c:pt idx="242">
                  <c:v>0.95140060000000004</c:v>
                </c:pt>
                <c:pt idx="243">
                  <c:v>0.95138780000000001</c:v>
                </c:pt>
                <c:pt idx="244">
                  <c:v>0.95139090000000004</c:v>
                </c:pt>
                <c:pt idx="245">
                  <c:v>0.95137729999999998</c:v>
                </c:pt>
                <c:pt idx="246">
                  <c:v>0.95141030000000004</c:v>
                </c:pt>
                <c:pt idx="247">
                  <c:v>0.95140389999999997</c:v>
                </c:pt>
                <c:pt idx="248">
                  <c:v>0.95138840000000002</c:v>
                </c:pt>
                <c:pt idx="249">
                  <c:v>0.95140389999999997</c:v>
                </c:pt>
                <c:pt idx="250">
                  <c:v>0.95137680000000002</c:v>
                </c:pt>
                <c:pt idx="251">
                  <c:v>0.95139039999999997</c:v>
                </c:pt>
                <c:pt idx="252">
                  <c:v>0.95137400000000005</c:v>
                </c:pt>
                <c:pt idx="253">
                  <c:v>0.95136229999999999</c:v>
                </c:pt>
                <c:pt idx="254">
                  <c:v>0.9513355</c:v>
                </c:pt>
                <c:pt idx="255">
                  <c:v>0.95132249999999996</c:v>
                </c:pt>
                <c:pt idx="256">
                  <c:v>0.95131049999999995</c:v>
                </c:pt>
                <c:pt idx="257">
                  <c:v>0.95130440000000005</c:v>
                </c:pt>
                <c:pt idx="258">
                  <c:v>0.95125899999999997</c:v>
                </c:pt>
                <c:pt idx="259">
                  <c:v>0.95127430000000002</c:v>
                </c:pt>
                <c:pt idx="260">
                  <c:v>0.95128469999999998</c:v>
                </c:pt>
                <c:pt idx="261">
                  <c:v>0.95126840000000001</c:v>
                </c:pt>
                <c:pt idx="262">
                  <c:v>0.95125979999999999</c:v>
                </c:pt>
                <c:pt idx="263">
                  <c:v>0.95125119999999996</c:v>
                </c:pt>
                <c:pt idx="264">
                  <c:v>0.95124370000000003</c:v>
                </c:pt>
                <c:pt idx="265">
                  <c:v>0.95123400000000002</c:v>
                </c:pt>
                <c:pt idx="266">
                  <c:v>0.951206</c:v>
                </c:pt>
                <c:pt idx="267">
                  <c:v>0.95120369999999999</c:v>
                </c:pt>
                <c:pt idx="268">
                  <c:v>0.95117229999999997</c:v>
                </c:pt>
                <c:pt idx="269">
                  <c:v>0.95115260000000001</c:v>
                </c:pt>
                <c:pt idx="270">
                  <c:v>0.95116020000000001</c:v>
                </c:pt>
                <c:pt idx="271">
                  <c:v>0.95112260000000004</c:v>
                </c:pt>
                <c:pt idx="272">
                  <c:v>0.95109399999999999</c:v>
                </c:pt>
                <c:pt idx="273">
                  <c:v>0.95106939999999995</c:v>
                </c:pt>
                <c:pt idx="274">
                  <c:v>0.95105830000000002</c:v>
                </c:pt>
                <c:pt idx="275">
                  <c:v>0.95105099999999998</c:v>
                </c:pt>
                <c:pt idx="276">
                  <c:v>0.95103459999999995</c:v>
                </c:pt>
                <c:pt idx="277">
                  <c:v>0.95103660000000001</c:v>
                </c:pt>
                <c:pt idx="278">
                  <c:v>0.95100709999999999</c:v>
                </c:pt>
                <c:pt idx="279">
                  <c:v>0.95103300000000002</c:v>
                </c:pt>
                <c:pt idx="280">
                  <c:v>0.95098039999999995</c:v>
                </c:pt>
                <c:pt idx="281">
                  <c:v>0.95098660000000002</c:v>
                </c:pt>
                <c:pt idx="282">
                  <c:v>0.95097679999999996</c:v>
                </c:pt>
                <c:pt idx="283">
                  <c:v>0.95093870000000003</c:v>
                </c:pt>
                <c:pt idx="284">
                  <c:v>0.95094239999999997</c:v>
                </c:pt>
                <c:pt idx="285">
                  <c:v>0.95099909999999999</c:v>
                </c:pt>
                <c:pt idx="286">
                  <c:v>0.95102620000000004</c:v>
                </c:pt>
                <c:pt idx="287">
                  <c:v>0.95099979999999995</c:v>
                </c:pt>
                <c:pt idx="288">
                  <c:v>0.95099990000000001</c:v>
                </c:pt>
                <c:pt idx="289">
                  <c:v>0.95098349999999998</c:v>
                </c:pt>
                <c:pt idx="290">
                  <c:v>0.95096329999999996</c:v>
                </c:pt>
                <c:pt idx="291">
                  <c:v>0.9509978</c:v>
                </c:pt>
                <c:pt idx="292">
                  <c:v>0.95094599999999996</c:v>
                </c:pt>
                <c:pt idx="293">
                  <c:v>0.9509765</c:v>
                </c:pt>
                <c:pt idx="294">
                  <c:v>0.95098269999999996</c:v>
                </c:pt>
                <c:pt idx="295">
                  <c:v>0.95097989999999999</c:v>
                </c:pt>
                <c:pt idx="296">
                  <c:v>0.95098179999999999</c:v>
                </c:pt>
                <c:pt idx="297">
                  <c:v>0.95092650000000001</c:v>
                </c:pt>
                <c:pt idx="298">
                  <c:v>0.95093269999999996</c:v>
                </c:pt>
                <c:pt idx="299">
                  <c:v>0.950959</c:v>
                </c:pt>
                <c:pt idx="300">
                  <c:v>0.95089860000000004</c:v>
                </c:pt>
                <c:pt idx="301">
                  <c:v>0.95091409999999998</c:v>
                </c:pt>
                <c:pt idx="302">
                  <c:v>0.95088260000000002</c:v>
                </c:pt>
                <c:pt idx="303">
                  <c:v>0.95088269999999997</c:v>
                </c:pt>
                <c:pt idx="304">
                  <c:v>0.95086879999999996</c:v>
                </c:pt>
                <c:pt idx="305">
                  <c:v>0.95090799999999998</c:v>
                </c:pt>
                <c:pt idx="306">
                  <c:v>0.95087560000000004</c:v>
                </c:pt>
                <c:pt idx="307">
                  <c:v>0.95083859999999998</c:v>
                </c:pt>
                <c:pt idx="308">
                  <c:v>0.95084769999999996</c:v>
                </c:pt>
                <c:pt idx="309">
                  <c:v>0.95085909999999996</c:v>
                </c:pt>
                <c:pt idx="310">
                  <c:v>0.95084250000000003</c:v>
                </c:pt>
                <c:pt idx="311">
                  <c:v>0.95086999999999999</c:v>
                </c:pt>
                <c:pt idx="312">
                  <c:v>0.95090050000000004</c:v>
                </c:pt>
                <c:pt idx="313">
                  <c:v>0.95085540000000002</c:v>
                </c:pt>
                <c:pt idx="314">
                  <c:v>0.9508027</c:v>
                </c:pt>
                <c:pt idx="315">
                  <c:v>0.95081519999999997</c:v>
                </c:pt>
                <c:pt idx="316">
                  <c:v>0.9507698</c:v>
                </c:pt>
                <c:pt idx="317">
                  <c:v>0.95073010000000002</c:v>
                </c:pt>
                <c:pt idx="318">
                  <c:v>0.95069749999999997</c:v>
                </c:pt>
                <c:pt idx="319">
                  <c:v>0.95071050000000001</c:v>
                </c:pt>
                <c:pt idx="320">
                  <c:v>0.95069619999999999</c:v>
                </c:pt>
                <c:pt idx="321">
                  <c:v>0.95069440000000005</c:v>
                </c:pt>
                <c:pt idx="322">
                  <c:v>0.95070790000000005</c:v>
                </c:pt>
                <c:pt idx="323">
                  <c:v>0.95066390000000001</c:v>
                </c:pt>
                <c:pt idx="324">
                  <c:v>0.95064349999999997</c:v>
                </c:pt>
                <c:pt idx="325">
                  <c:v>0.95060920000000004</c:v>
                </c:pt>
                <c:pt idx="326">
                  <c:v>0.95065370000000005</c:v>
                </c:pt>
                <c:pt idx="327">
                  <c:v>0.95065980000000005</c:v>
                </c:pt>
                <c:pt idx="328">
                  <c:v>0.95066669999999998</c:v>
                </c:pt>
                <c:pt idx="329">
                  <c:v>0.95068109999999995</c:v>
                </c:pt>
                <c:pt idx="330">
                  <c:v>0.95068079999999999</c:v>
                </c:pt>
                <c:pt idx="331">
                  <c:v>0.95063609999999998</c:v>
                </c:pt>
                <c:pt idx="332">
                  <c:v>0.95060549999999999</c:v>
                </c:pt>
                <c:pt idx="333">
                  <c:v>0.95058419999999999</c:v>
                </c:pt>
                <c:pt idx="334">
                  <c:v>0.95060420000000001</c:v>
                </c:pt>
                <c:pt idx="335">
                  <c:v>0.95063549999999997</c:v>
                </c:pt>
                <c:pt idx="336">
                  <c:v>0.95048560000000004</c:v>
                </c:pt>
                <c:pt idx="337">
                  <c:v>0.9504243</c:v>
                </c:pt>
                <c:pt idx="338">
                  <c:v>0.95040650000000004</c:v>
                </c:pt>
                <c:pt idx="339">
                  <c:v>0.95044019999999996</c:v>
                </c:pt>
                <c:pt idx="340">
                  <c:v>0.95039910000000005</c:v>
                </c:pt>
                <c:pt idx="341">
                  <c:v>0.95034019999999997</c:v>
                </c:pt>
                <c:pt idx="342">
                  <c:v>0.95035049999999999</c:v>
                </c:pt>
                <c:pt idx="343">
                  <c:v>0.95030760000000003</c:v>
                </c:pt>
                <c:pt idx="344">
                  <c:v>0.95031650000000001</c:v>
                </c:pt>
                <c:pt idx="345">
                  <c:v>0.95020729999999998</c:v>
                </c:pt>
                <c:pt idx="346">
                  <c:v>0.95025059999999995</c:v>
                </c:pt>
                <c:pt idx="347">
                  <c:v>0.95024030000000004</c:v>
                </c:pt>
                <c:pt idx="348">
                  <c:v>0.95023999999999997</c:v>
                </c:pt>
                <c:pt idx="349">
                  <c:v>0.95024929999999996</c:v>
                </c:pt>
                <c:pt idx="350">
                  <c:v>0.95027070000000002</c:v>
                </c:pt>
                <c:pt idx="351">
                  <c:v>0.95019319999999996</c:v>
                </c:pt>
                <c:pt idx="352">
                  <c:v>0.95012750000000001</c:v>
                </c:pt>
                <c:pt idx="353">
                  <c:v>0.95008159999999997</c:v>
                </c:pt>
                <c:pt idx="354">
                  <c:v>0.95007339999999996</c:v>
                </c:pt>
                <c:pt idx="355">
                  <c:v>0.95000669999999998</c:v>
                </c:pt>
                <c:pt idx="356">
                  <c:v>0.94998320000000003</c:v>
                </c:pt>
                <c:pt idx="357">
                  <c:v>0.94994659999999997</c:v>
                </c:pt>
                <c:pt idx="358">
                  <c:v>0.94991029999999999</c:v>
                </c:pt>
                <c:pt idx="359">
                  <c:v>0.94988550000000005</c:v>
                </c:pt>
                <c:pt idx="360">
                  <c:v>0.94987120000000003</c:v>
                </c:pt>
                <c:pt idx="361">
                  <c:v>0.94990839999999999</c:v>
                </c:pt>
                <c:pt idx="362">
                  <c:v>0.94997039999999999</c:v>
                </c:pt>
                <c:pt idx="363">
                  <c:v>0.95004509999999998</c:v>
                </c:pt>
                <c:pt idx="364">
                  <c:v>0.95008250000000005</c:v>
                </c:pt>
                <c:pt idx="365">
                  <c:v>0.95006179999999996</c:v>
                </c:pt>
                <c:pt idx="366">
                  <c:v>0.95002580000000003</c:v>
                </c:pt>
                <c:pt idx="367">
                  <c:v>0.94994290000000003</c:v>
                </c:pt>
                <c:pt idx="368">
                  <c:v>0.94987449999999995</c:v>
                </c:pt>
                <c:pt idx="369">
                  <c:v>0.94986870000000001</c:v>
                </c:pt>
                <c:pt idx="370">
                  <c:v>0.94984179999999996</c:v>
                </c:pt>
                <c:pt idx="371">
                  <c:v>0.94978620000000002</c:v>
                </c:pt>
                <c:pt idx="372">
                  <c:v>0.9498219</c:v>
                </c:pt>
                <c:pt idx="373">
                  <c:v>0.9497719</c:v>
                </c:pt>
                <c:pt idx="374">
                  <c:v>0.94972860000000003</c:v>
                </c:pt>
                <c:pt idx="375">
                  <c:v>0.9496829</c:v>
                </c:pt>
                <c:pt idx="376">
                  <c:v>0.94972299999999998</c:v>
                </c:pt>
                <c:pt idx="377">
                  <c:v>0.94972250000000003</c:v>
                </c:pt>
                <c:pt idx="378">
                  <c:v>0.94979880000000005</c:v>
                </c:pt>
                <c:pt idx="379">
                  <c:v>0.94979420000000003</c:v>
                </c:pt>
                <c:pt idx="380">
                  <c:v>0.94983960000000001</c:v>
                </c:pt>
                <c:pt idx="381">
                  <c:v>0.94990090000000005</c:v>
                </c:pt>
                <c:pt idx="382">
                  <c:v>0.94990229999999998</c:v>
                </c:pt>
                <c:pt idx="383">
                  <c:v>0.94981280000000001</c:v>
                </c:pt>
                <c:pt idx="384">
                  <c:v>0.94980920000000002</c:v>
                </c:pt>
                <c:pt idx="385">
                  <c:v>0.94981470000000001</c:v>
                </c:pt>
                <c:pt idx="386">
                  <c:v>0.94983930000000005</c:v>
                </c:pt>
                <c:pt idx="387">
                  <c:v>0.93748279999999995</c:v>
                </c:pt>
                <c:pt idx="388">
                  <c:v>0.91666950000000003</c:v>
                </c:pt>
                <c:pt idx="389">
                  <c:v>0.90486429999999995</c:v>
                </c:pt>
                <c:pt idx="390">
                  <c:v>0.90444380000000002</c:v>
                </c:pt>
                <c:pt idx="391">
                  <c:v>0.90429859999999995</c:v>
                </c:pt>
                <c:pt idx="392">
                  <c:v>0.90446490000000002</c:v>
                </c:pt>
                <c:pt idx="393">
                  <c:v>0.90496069999999995</c:v>
                </c:pt>
                <c:pt idx="394">
                  <c:v>0.90545229999999999</c:v>
                </c:pt>
                <c:pt idx="395">
                  <c:v>0.90587949999999995</c:v>
                </c:pt>
                <c:pt idx="396">
                  <c:v>0.90619400000000006</c:v>
                </c:pt>
                <c:pt idx="397">
                  <c:v>0.90676420000000002</c:v>
                </c:pt>
                <c:pt idx="398">
                  <c:v>0.90724340000000003</c:v>
                </c:pt>
                <c:pt idx="399">
                  <c:v>0.90745679999999995</c:v>
                </c:pt>
                <c:pt idx="400">
                  <c:v>0.907864</c:v>
                </c:pt>
                <c:pt idx="401">
                  <c:v>0.90817990000000004</c:v>
                </c:pt>
                <c:pt idx="402">
                  <c:v>0.90832930000000001</c:v>
                </c:pt>
                <c:pt idx="403">
                  <c:v>0.90855140000000001</c:v>
                </c:pt>
                <c:pt idx="404">
                  <c:v>0.90882540000000001</c:v>
                </c:pt>
                <c:pt idx="405">
                  <c:v>0.908891</c:v>
                </c:pt>
                <c:pt idx="406">
                  <c:v>0.90874790000000005</c:v>
                </c:pt>
                <c:pt idx="407">
                  <c:v>0.90853669999999997</c:v>
                </c:pt>
                <c:pt idx="408">
                  <c:v>0.90852040000000001</c:v>
                </c:pt>
                <c:pt idx="409">
                  <c:v>0.90859069999999997</c:v>
                </c:pt>
                <c:pt idx="410">
                  <c:v>0.90922639999999999</c:v>
                </c:pt>
                <c:pt idx="411">
                  <c:v>0.90967249999999999</c:v>
                </c:pt>
                <c:pt idx="412">
                  <c:v>0.91005539999999996</c:v>
                </c:pt>
                <c:pt idx="413">
                  <c:v>0.91045120000000002</c:v>
                </c:pt>
                <c:pt idx="414">
                  <c:v>0.91075980000000001</c:v>
                </c:pt>
                <c:pt idx="415">
                  <c:v>0.91107859999999996</c:v>
                </c:pt>
                <c:pt idx="416">
                  <c:v>0.91152339999999998</c:v>
                </c:pt>
                <c:pt idx="417">
                  <c:v>0.91181979999999996</c:v>
                </c:pt>
                <c:pt idx="418">
                  <c:v>0.91201679999999996</c:v>
                </c:pt>
                <c:pt idx="419">
                  <c:v>0.91226529999999995</c:v>
                </c:pt>
                <c:pt idx="420">
                  <c:v>0.91255889999999995</c:v>
                </c:pt>
                <c:pt idx="421">
                  <c:v>0.91286250000000002</c:v>
                </c:pt>
                <c:pt idx="422">
                  <c:v>0.91309580000000001</c:v>
                </c:pt>
                <c:pt idx="423">
                  <c:v>0.9133483</c:v>
                </c:pt>
                <c:pt idx="424">
                  <c:v>0.9135375</c:v>
                </c:pt>
                <c:pt idx="425">
                  <c:v>0.91372929999999997</c:v>
                </c:pt>
                <c:pt idx="426">
                  <c:v>0.9139157</c:v>
                </c:pt>
                <c:pt idx="427">
                  <c:v>0.91405610000000004</c:v>
                </c:pt>
                <c:pt idx="428">
                  <c:v>0.91423549999999998</c:v>
                </c:pt>
                <c:pt idx="429">
                  <c:v>0.91438580000000003</c:v>
                </c:pt>
                <c:pt idx="430">
                  <c:v>0.91446329999999998</c:v>
                </c:pt>
                <c:pt idx="431">
                  <c:v>0.91472620000000004</c:v>
                </c:pt>
                <c:pt idx="432">
                  <c:v>0.91491339999999999</c:v>
                </c:pt>
                <c:pt idx="433">
                  <c:v>0.91503429999999997</c:v>
                </c:pt>
                <c:pt idx="434">
                  <c:v>0.91516390000000003</c:v>
                </c:pt>
                <c:pt idx="435">
                  <c:v>0.9151241</c:v>
                </c:pt>
                <c:pt idx="436">
                  <c:v>0.91525579999999995</c:v>
                </c:pt>
                <c:pt idx="437">
                  <c:v>0.91527570000000003</c:v>
                </c:pt>
                <c:pt idx="438">
                  <c:v>0.91528089999999995</c:v>
                </c:pt>
                <c:pt idx="439">
                  <c:v>0.91541609999999995</c:v>
                </c:pt>
                <c:pt idx="440">
                  <c:v>0.91544349999999997</c:v>
                </c:pt>
                <c:pt idx="441">
                  <c:v>0.91550229999999999</c:v>
                </c:pt>
                <c:pt idx="442">
                  <c:v>0.91565490000000005</c:v>
                </c:pt>
                <c:pt idx="443">
                  <c:v>0.91575890000000004</c:v>
                </c:pt>
                <c:pt idx="444">
                  <c:v>0.91590190000000005</c:v>
                </c:pt>
                <c:pt idx="445">
                  <c:v>0.91610809999999998</c:v>
                </c:pt>
                <c:pt idx="446">
                  <c:v>0.91612070000000001</c:v>
                </c:pt>
                <c:pt idx="447">
                  <c:v>0.91617349999999997</c:v>
                </c:pt>
                <c:pt idx="448">
                  <c:v>0.91620999999999997</c:v>
                </c:pt>
                <c:pt idx="449">
                  <c:v>0.91626070000000004</c:v>
                </c:pt>
                <c:pt idx="450">
                  <c:v>0.91639470000000001</c:v>
                </c:pt>
                <c:pt idx="451">
                  <c:v>0.9171726</c:v>
                </c:pt>
                <c:pt idx="452">
                  <c:v>0.91789509999999996</c:v>
                </c:pt>
                <c:pt idx="453">
                  <c:v>0.91811100000000001</c:v>
                </c:pt>
                <c:pt idx="454">
                  <c:v>0.9185335</c:v>
                </c:pt>
                <c:pt idx="455">
                  <c:v>0.91894350000000002</c:v>
                </c:pt>
                <c:pt idx="456">
                  <c:v>0.91942049999999997</c:v>
                </c:pt>
                <c:pt idx="457">
                  <c:v>0.91964539999999995</c:v>
                </c:pt>
                <c:pt idx="458">
                  <c:v>0.91915429999999998</c:v>
                </c:pt>
                <c:pt idx="459">
                  <c:v>0.91883230000000005</c:v>
                </c:pt>
                <c:pt idx="460">
                  <c:v>0.91843660000000005</c:v>
                </c:pt>
                <c:pt idx="461">
                  <c:v>0.91826940000000001</c:v>
                </c:pt>
                <c:pt idx="462">
                  <c:v>0.91846099999999997</c:v>
                </c:pt>
                <c:pt idx="463">
                  <c:v>0.91824819999999996</c:v>
                </c:pt>
                <c:pt idx="464">
                  <c:v>0.91816589999999998</c:v>
                </c:pt>
                <c:pt idx="465">
                  <c:v>0.91830699999999998</c:v>
                </c:pt>
                <c:pt idx="466">
                  <c:v>0.91849139999999996</c:v>
                </c:pt>
                <c:pt idx="467">
                  <c:v>0.91846360000000005</c:v>
                </c:pt>
                <c:pt idx="468">
                  <c:v>0.91853899999999999</c:v>
                </c:pt>
                <c:pt idx="469">
                  <c:v>0.91853059999999997</c:v>
                </c:pt>
                <c:pt idx="470">
                  <c:v>0.9184175</c:v>
                </c:pt>
                <c:pt idx="471">
                  <c:v>0.91834870000000002</c:v>
                </c:pt>
                <c:pt idx="472">
                  <c:v>0.91848969999999996</c:v>
                </c:pt>
                <c:pt idx="473">
                  <c:v>0.9184293</c:v>
                </c:pt>
                <c:pt idx="474">
                  <c:v>0.91825250000000003</c:v>
                </c:pt>
                <c:pt idx="475">
                  <c:v>0.91830619999999996</c:v>
                </c:pt>
                <c:pt idx="476">
                  <c:v>0.91852639999999997</c:v>
                </c:pt>
                <c:pt idx="477">
                  <c:v>0.91875180000000001</c:v>
                </c:pt>
                <c:pt idx="478">
                  <c:v>0.91882229999999998</c:v>
                </c:pt>
                <c:pt idx="479">
                  <c:v>0.91892220000000002</c:v>
                </c:pt>
                <c:pt idx="480">
                  <c:v>0.91880170000000005</c:v>
                </c:pt>
                <c:pt idx="481">
                  <c:v>0.91890320000000003</c:v>
                </c:pt>
                <c:pt idx="482">
                  <c:v>0.91922950000000003</c:v>
                </c:pt>
                <c:pt idx="483">
                  <c:v>0.91947429999999997</c:v>
                </c:pt>
                <c:pt idx="484">
                  <c:v>0.91964250000000003</c:v>
                </c:pt>
                <c:pt idx="485">
                  <c:v>0.91959800000000003</c:v>
                </c:pt>
                <c:pt idx="486">
                  <c:v>0.91960660000000005</c:v>
                </c:pt>
                <c:pt idx="487">
                  <c:v>0.91965580000000002</c:v>
                </c:pt>
                <c:pt idx="488">
                  <c:v>0.91996250000000002</c:v>
                </c:pt>
                <c:pt idx="489">
                  <c:v>0.92056870000000002</c:v>
                </c:pt>
                <c:pt idx="490">
                  <c:v>0.92062940000000004</c:v>
                </c:pt>
                <c:pt idx="491">
                  <c:v>0.92072120000000002</c:v>
                </c:pt>
                <c:pt idx="492">
                  <c:v>0.92075940000000001</c:v>
                </c:pt>
                <c:pt idx="493">
                  <c:v>0.92081179999999996</c:v>
                </c:pt>
                <c:pt idx="494">
                  <c:v>0.92092669999999999</c:v>
                </c:pt>
                <c:pt idx="495">
                  <c:v>0.92103500000000005</c:v>
                </c:pt>
                <c:pt idx="496">
                  <c:v>0.9210043</c:v>
                </c:pt>
                <c:pt idx="497">
                  <c:v>0.92108049999999997</c:v>
                </c:pt>
                <c:pt idx="498">
                  <c:v>0.92119180000000001</c:v>
                </c:pt>
                <c:pt idx="499">
                  <c:v>0.9214466</c:v>
                </c:pt>
                <c:pt idx="500">
                  <c:v>0.92154360000000002</c:v>
                </c:pt>
                <c:pt idx="501">
                  <c:v>0.92153600000000002</c:v>
                </c:pt>
                <c:pt idx="502">
                  <c:v>0.92161769999999998</c:v>
                </c:pt>
                <c:pt idx="503">
                  <c:v>0.92152109999999998</c:v>
                </c:pt>
                <c:pt idx="504">
                  <c:v>0.92139280000000001</c:v>
                </c:pt>
                <c:pt idx="505">
                  <c:v>0.92123339999999998</c:v>
                </c:pt>
                <c:pt idx="506">
                  <c:v>0.92127040000000004</c:v>
                </c:pt>
                <c:pt idx="507">
                  <c:v>0.92117490000000002</c:v>
                </c:pt>
                <c:pt idx="508">
                  <c:v>0.92131010000000002</c:v>
                </c:pt>
                <c:pt idx="509">
                  <c:v>0.92136119999999999</c:v>
                </c:pt>
                <c:pt idx="510">
                  <c:v>0.92155960000000003</c:v>
                </c:pt>
                <c:pt idx="511">
                  <c:v>0.92151959999999999</c:v>
                </c:pt>
                <c:pt idx="512">
                  <c:v>0.92164800000000002</c:v>
                </c:pt>
                <c:pt idx="513">
                  <c:v>0.92175410000000002</c:v>
                </c:pt>
                <c:pt idx="514">
                  <c:v>0.92160109999999995</c:v>
                </c:pt>
                <c:pt idx="515">
                  <c:v>0.92149930000000002</c:v>
                </c:pt>
                <c:pt idx="516">
                  <c:v>0.92159279999999999</c:v>
                </c:pt>
                <c:pt idx="517">
                  <c:v>0.92154159999999996</c:v>
                </c:pt>
                <c:pt idx="518">
                  <c:v>0.92167220000000005</c:v>
                </c:pt>
                <c:pt idx="519">
                  <c:v>0.9218828</c:v>
                </c:pt>
                <c:pt idx="520">
                  <c:v>0.92197370000000001</c:v>
                </c:pt>
                <c:pt idx="521">
                  <c:v>0.92191500000000004</c:v>
                </c:pt>
                <c:pt idx="522">
                  <c:v>0.92201710000000003</c:v>
                </c:pt>
                <c:pt idx="523">
                  <c:v>0.92188329999999996</c:v>
                </c:pt>
                <c:pt idx="524">
                  <c:v>0.92185220000000001</c:v>
                </c:pt>
                <c:pt idx="525">
                  <c:v>0.92161020000000005</c:v>
                </c:pt>
                <c:pt idx="526">
                  <c:v>0.92149599999999998</c:v>
                </c:pt>
                <c:pt idx="527">
                  <c:v>0.92137480000000005</c:v>
                </c:pt>
                <c:pt idx="528">
                  <c:v>0.92113820000000002</c:v>
                </c:pt>
                <c:pt idx="529">
                  <c:v>0.92092160000000001</c:v>
                </c:pt>
                <c:pt idx="530">
                  <c:v>0.92093539999999996</c:v>
                </c:pt>
                <c:pt idx="531">
                  <c:v>0.92069429999999997</c:v>
                </c:pt>
                <c:pt idx="532">
                  <c:v>0.92049440000000005</c:v>
                </c:pt>
                <c:pt idx="533">
                  <c:v>0.92030449999999997</c:v>
                </c:pt>
                <c:pt idx="534">
                  <c:v>0.92003679999999999</c:v>
                </c:pt>
                <c:pt idx="535">
                  <c:v>0.91995309999999997</c:v>
                </c:pt>
                <c:pt idx="536">
                  <c:v>0.92000599999999999</c:v>
                </c:pt>
                <c:pt idx="537">
                  <c:v>0.91989690000000002</c:v>
                </c:pt>
                <c:pt idx="538">
                  <c:v>0.92009289999999999</c:v>
                </c:pt>
                <c:pt idx="539">
                  <c:v>0.92019629999999997</c:v>
                </c:pt>
                <c:pt idx="540">
                  <c:v>0.92010440000000004</c:v>
                </c:pt>
                <c:pt idx="541">
                  <c:v>0.92026520000000001</c:v>
                </c:pt>
                <c:pt idx="542">
                  <c:v>0.92014459999999998</c:v>
                </c:pt>
                <c:pt idx="543">
                  <c:v>0.92006710000000003</c:v>
                </c:pt>
                <c:pt idx="544">
                  <c:v>0.92010709999999996</c:v>
                </c:pt>
                <c:pt idx="545">
                  <c:v>0.91993480000000005</c:v>
                </c:pt>
                <c:pt idx="546">
                  <c:v>0.91994189999999998</c:v>
                </c:pt>
                <c:pt idx="547">
                  <c:v>0.91997609999999996</c:v>
                </c:pt>
                <c:pt idx="548">
                  <c:v>0.91996330000000004</c:v>
                </c:pt>
                <c:pt idx="549">
                  <c:v>0.92008780000000001</c:v>
                </c:pt>
                <c:pt idx="550">
                  <c:v>0.92003360000000001</c:v>
                </c:pt>
                <c:pt idx="551">
                  <c:v>0.91989080000000001</c:v>
                </c:pt>
                <c:pt idx="552">
                  <c:v>0.9198636</c:v>
                </c:pt>
                <c:pt idx="553">
                  <c:v>0.91988959999999997</c:v>
                </c:pt>
                <c:pt idx="554">
                  <c:v>0.91992260000000003</c:v>
                </c:pt>
                <c:pt idx="555">
                  <c:v>0.91976829999999998</c:v>
                </c:pt>
                <c:pt idx="556">
                  <c:v>0.91967600000000005</c:v>
                </c:pt>
                <c:pt idx="557">
                  <c:v>0.91968150000000004</c:v>
                </c:pt>
                <c:pt idx="558">
                  <c:v>0.91960620000000004</c:v>
                </c:pt>
                <c:pt idx="559">
                  <c:v>0.91960459999999999</c:v>
                </c:pt>
                <c:pt idx="560">
                  <c:v>0.91946989999999995</c:v>
                </c:pt>
                <c:pt idx="561">
                  <c:v>0.91945169999999998</c:v>
                </c:pt>
                <c:pt idx="562">
                  <c:v>0.91920579999999996</c:v>
                </c:pt>
                <c:pt idx="563">
                  <c:v>0.91908529999999999</c:v>
                </c:pt>
                <c:pt idx="564">
                  <c:v>0.91908449999999997</c:v>
                </c:pt>
                <c:pt idx="565">
                  <c:v>0.91897890000000004</c:v>
                </c:pt>
                <c:pt idx="566">
                  <c:v>0.91899699999999995</c:v>
                </c:pt>
                <c:pt idx="567">
                  <c:v>0.91886619999999997</c:v>
                </c:pt>
                <c:pt idx="568">
                  <c:v>0.918875</c:v>
                </c:pt>
                <c:pt idx="569">
                  <c:v>0.91864009999999996</c:v>
                </c:pt>
                <c:pt idx="570">
                  <c:v>0.91858519999999999</c:v>
                </c:pt>
                <c:pt idx="571">
                  <c:v>0.91850169999999998</c:v>
                </c:pt>
                <c:pt idx="572">
                  <c:v>0.91842749999999995</c:v>
                </c:pt>
                <c:pt idx="573">
                  <c:v>0.9182785</c:v>
                </c:pt>
                <c:pt idx="574">
                  <c:v>0.91825659999999998</c:v>
                </c:pt>
                <c:pt idx="575">
                  <c:v>0.91825769999999995</c:v>
                </c:pt>
                <c:pt idx="576">
                  <c:v>0.91818299999999997</c:v>
                </c:pt>
                <c:pt idx="577">
                  <c:v>0.91808699999999999</c:v>
                </c:pt>
                <c:pt idx="578">
                  <c:v>0.91801250000000001</c:v>
                </c:pt>
                <c:pt idx="579">
                  <c:v>0.91785819999999996</c:v>
                </c:pt>
                <c:pt idx="580">
                  <c:v>0.91775899999999999</c:v>
                </c:pt>
                <c:pt idx="581">
                  <c:v>0.91770050000000003</c:v>
                </c:pt>
                <c:pt idx="582">
                  <c:v>0.91772319999999996</c:v>
                </c:pt>
                <c:pt idx="583">
                  <c:v>0.91757670000000002</c:v>
                </c:pt>
                <c:pt idx="584">
                  <c:v>0.91727190000000003</c:v>
                </c:pt>
                <c:pt idx="585">
                  <c:v>0.91713900000000004</c:v>
                </c:pt>
                <c:pt idx="586">
                  <c:v>0.91718259999999996</c:v>
                </c:pt>
                <c:pt idx="587">
                  <c:v>0.91724119999999998</c:v>
                </c:pt>
                <c:pt idx="588">
                  <c:v>0.91714479999999998</c:v>
                </c:pt>
                <c:pt idx="589">
                  <c:v>0.91711620000000005</c:v>
                </c:pt>
                <c:pt idx="590">
                  <c:v>0.91695539999999998</c:v>
                </c:pt>
                <c:pt idx="591">
                  <c:v>0.91677220000000004</c:v>
                </c:pt>
                <c:pt idx="592">
                  <c:v>0.916709</c:v>
                </c:pt>
                <c:pt idx="593">
                  <c:v>0.91675439999999997</c:v>
                </c:pt>
                <c:pt idx="594">
                  <c:v>0.91667390000000004</c:v>
                </c:pt>
                <c:pt idx="595">
                  <c:v>0.91651079999999996</c:v>
                </c:pt>
                <c:pt idx="596">
                  <c:v>0.9163038</c:v>
                </c:pt>
                <c:pt idx="597">
                  <c:v>0.91625889999999999</c:v>
                </c:pt>
                <c:pt idx="598">
                  <c:v>0.91626249999999998</c:v>
                </c:pt>
                <c:pt idx="599">
                  <c:v>0.91600499999999996</c:v>
                </c:pt>
                <c:pt idx="600">
                  <c:v>0.91595499999999996</c:v>
                </c:pt>
                <c:pt idx="601">
                  <c:v>0.91589520000000002</c:v>
                </c:pt>
                <c:pt idx="602">
                  <c:v>0.91587540000000001</c:v>
                </c:pt>
                <c:pt idx="603">
                  <c:v>0.91586440000000002</c:v>
                </c:pt>
                <c:pt idx="604">
                  <c:v>0.91588349999999996</c:v>
                </c:pt>
                <c:pt idx="605">
                  <c:v>0.91586979999999996</c:v>
                </c:pt>
                <c:pt idx="606">
                  <c:v>0.91587030000000003</c:v>
                </c:pt>
                <c:pt idx="607">
                  <c:v>0.9158423</c:v>
                </c:pt>
                <c:pt idx="608">
                  <c:v>0.91583060000000005</c:v>
                </c:pt>
                <c:pt idx="609">
                  <c:v>0.91581020000000002</c:v>
                </c:pt>
                <c:pt idx="610">
                  <c:v>0.91584500000000002</c:v>
                </c:pt>
                <c:pt idx="611">
                  <c:v>0.91580229999999996</c:v>
                </c:pt>
                <c:pt idx="612">
                  <c:v>0.91580099999999998</c:v>
                </c:pt>
                <c:pt idx="613">
                  <c:v>0.91583559999999997</c:v>
                </c:pt>
                <c:pt idx="614">
                  <c:v>0.91577280000000005</c:v>
                </c:pt>
                <c:pt idx="615">
                  <c:v>0.91577739999999996</c:v>
                </c:pt>
                <c:pt idx="616">
                  <c:v>0.91575669999999998</c:v>
                </c:pt>
                <c:pt idx="617">
                  <c:v>0.91578040000000005</c:v>
                </c:pt>
                <c:pt idx="618">
                  <c:v>0.9158058</c:v>
                </c:pt>
                <c:pt idx="619">
                  <c:v>0.91572229999999999</c:v>
                </c:pt>
                <c:pt idx="620">
                  <c:v>0.91575309999999999</c:v>
                </c:pt>
                <c:pt idx="621">
                  <c:v>0.91573919999999998</c:v>
                </c:pt>
                <c:pt idx="622">
                  <c:v>0.91571720000000001</c:v>
                </c:pt>
                <c:pt idx="623">
                  <c:v>0.91566619999999999</c:v>
                </c:pt>
                <c:pt idx="624">
                  <c:v>0.91562710000000003</c:v>
                </c:pt>
                <c:pt idx="625">
                  <c:v>0.91557169999999999</c:v>
                </c:pt>
                <c:pt idx="626">
                  <c:v>0.91551380000000004</c:v>
                </c:pt>
                <c:pt idx="627">
                  <c:v>0.91551329999999997</c:v>
                </c:pt>
                <c:pt idx="628">
                  <c:v>0.91554579999999997</c:v>
                </c:pt>
                <c:pt idx="629">
                  <c:v>0.91556090000000001</c:v>
                </c:pt>
                <c:pt idx="630">
                  <c:v>0.91553130000000005</c:v>
                </c:pt>
                <c:pt idx="631">
                  <c:v>0.91554340000000001</c:v>
                </c:pt>
                <c:pt idx="632">
                  <c:v>0.91565090000000005</c:v>
                </c:pt>
                <c:pt idx="633">
                  <c:v>0.91568910000000003</c:v>
                </c:pt>
                <c:pt idx="634">
                  <c:v>0.91563249999999996</c:v>
                </c:pt>
                <c:pt idx="635">
                  <c:v>0.91557330000000003</c:v>
                </c:pt>
                <c:pt idx="636">
                  <c:v>0.91553620000000002</c:v>
                </c:pt>
                <c:pt idx="637">
                  <c:v>0.91555719999999996</c:v>
                </c:pt>
                <c:pt idx="638">
                  <c:v>0.91548200000000002</c:v>
                </c:pt>
                <c:pt idx="639">
                  <c:v>0.91548149999999995</c:v>
                </c:pt>
                <c:pt idx="640">
                  <c:v>0.91548269999999998</c:v>
                </c:pt>
                <c:pt idx="641">
                  <c:v>0.91547650000000003</c:v>
                </c:pt>
                <c:pt idx="642">
                  <c:v>0.91548700000000005</c:v>
                </c:pt>
                <c:pt idx="643">
                  <c:v>0.91544789999999998</c:v>
                </c:pt>
                <c:pt idx="644">
                  <c:v>0.91544959999999997</c:v>
                </c:pt>
                <c:pt idx="645">
                  <c:v>0.91545920000000003</c:v>
                </c:pt>
                <c:pt idx="646">
                  <c:v>0.91542650000000003</c:v>
                </c:pt>
                <c:pt idx="647">
                  <c:v>0.915435</c:v>
                </c:pt>
                <c:pt idx="648">
                  <c:v>0.91546249999999996</c:v>
                </c:pt>
                <c:pt idx="649">
                  <c:v>0.91537809999999997</c:v>
                </c:pt>
                <c:pt idx="650">
                  <c:v>0.91533299999999995</c:v>
                </c:pt>
                <c:pt idx="651">
                  <c:v>0.91531359999999995</c:v>
                </c:pt>
                <c:pt idx="652">
                  <c:v>0.91528010000000004</c:v>
                </c:pt>
                <c:pt idx="653">
                  <c:v>0.91525330000000005</c:v>
                </c:pt>
                <c:pt idx="654">
                  <c:v>0.91525080000000003</c:v>
                </c:pt>
                <c:pt idx="655">
                  <c:v>0.91520080000000004</c:v>
                </c:pt>
                <c:pt idx="656">
                  <c:v>0.91516019999999998</c:v>
                </c:pt>
                <c:pt idx="657">
                  <c:v>0.91521280000000005</c:v>
                </c:pt>
                <c:pt idx="658">
                  <c:v>0.91521220000000003</c:v>
                </c:pt>
                <c:pt idx="659">
                  <c:v>0.91514879999999998</c:v>
                </c:pt>
                <c:pt idx="660">
                  <c:v>0.91514649999999997</c:v>
                </c:pt>
                <c:pt idx="661">
                  <c:v>0.91517119999999996</c:v>
                </c:pt>
                <c:pt idx="662">
                  <c:v>0.91524099999999997</c:v>
                </c:pt>
                <c:pt idx="663">
                  <c:v>0.91522029999999999</c:v>
                </c:pt>
                <c:pt idx="664">
                  <c:v>0.91521940000000002</c:v>
                </c:pt>
                <c:pt idx="665">
                  <c:v>0.91526850000000004</c:v>
                </c:pt>
                <c:pt idx="666">
                  <c:v>0.91524680000000003</c:v>
                </c:pt>
                <c:pt idx="667">
                  <c:v>0.91528370000000003</c:v>
                </c:pt>
                <c:pt idx="668">
                  <c:v>0.91527130000000001</c:v>
                </c:pt>
                <c:pt idx="669">
                  <c:v>0.9152034</c:v>
                </c:pt>
                <c:pt idx="670">
                  <c:v>0.91523620000000006</c:v>
                </c:pt>
                <c:pt idx="671">
                  <c:v>0.91523390000000004</c:v>
                </c:pt>
                <c:pt idx="672">
                  <c:v>0.91523129999999997</c:v>
                </c:pt>
                <c:pt idx="673">
                  <c:v>0.91524819999999996</c:v>
                </c:pt>
                <c:pt idx="674">
                  <c:v>0.91528920000000002</c:v>
                </c:pt>
                <c:pt idx="675">
                  <c:v>0.91522389999999998</c:v>
                </c:pt>
                <c:pt idx="676">
                  <c:v>0.91524249999999996</c:v>
                </c:pt>
                <c:pt idx="677">
                  <c:v>0.91519689999999998</c:v>
                </c:pt>
                <c:pt idx="678">
                  <c:v>0.91514220000000002</c:v>
                </c:pt>
                <c:pt idx="679">
                  <c:v>0.91516660000000005</c:v>
                </c:pt>
                <c:pt idx="680">
                  <c:v>0.91520820000000003</c:v>
                </c:pt>
                <c:pt idx="681">
                  <c:v>0.91516280000000005</c:v>
                </c:pt>
                <c:pt idx="682">
                  <c:v>0.91514519999999999</c:v>
                </c:pt>
                <c:pt idx="683">
                  <c:v>0.91514790000000001</c:v>
                </c:pt>
                <c:pt idx="684">
                  <c:v>0.91501900000000003</c:v>
                </c:pt>
                <c:pt idx="685">
                  <c:v>0.91498579999999996</c:v>
                </c:pt>
                <c:pt idx="686">
                  <c:v>0.91502459999999997</c:v>
                </c:pt>
                <c:pt idx="687">
                  <c:v>0.91503820000000002</c:v>
                </c:pt>
                <c:pt idx="688">
                  <c:v>0.91509269999999998</c:v>
                </c:pt>
                <c:pt idx="689">
                  <c:v>0.91513800000000001</c:v>
                </c:pt>
                <c:pt idx="690">
                  <c:v>0.91507590000000005</c:v>
                </c:pt>
                <c:pt idx="691">
                  <c:v>0.91516209999999998</c:v>
                </c:pt>
                <c:pt idx="692">
                  <c:v>0.91516500000000001</c:v>
                </c:pt>
                <c:pt idx="693">
                  <c:v>0.91511419999999999</c:v>
                </c:pt>
                <c:pt idx="694">
                  <c:v>0.91507519999999998</c:v>
                </c:pt>
                <c:pt idx="695">
                  <c:v>0.91508089999999997</c:v>
                </c:pt>
                <c:pt idx="696">
                  <c:v>0.9150703</c:v>
                </c:pt>
                <c:pt idx="697">
                  <c:v>0.91498429999999997</c:v>
                </c:pt>
                <c:pt idx="698">
                  <c:v>0.91492220000000002</c:v>
                </c:pt>
                <c:pt idx="699">
                  <c:v>0.91493179999999996</c:v>
                </c:pt>
                <c:pt idx="700">
                  <c:v>0.91482909999999995</c:v>
                </c:pt>
                <c:pt idx="701">
                  <c:v>0.91471279999999999</c:v>
                </c:pt>
                <c:pt idx="702">
                  <c:v>0.91473249999999995</c:v>
                </c:pt>
                <c:pt idx="703">
                  <c:v>0.91469670000000003</c:v>
                </c:pt>
                <c:pt idx="704">
                  <c:v>0.91469040000000001</c:v>
                </c:pt>
                <c:pt idx="705">
                  <c:v>0.91451439999999995</c:v>
                </c:pt>
                <c:pt idx="706">
                  <c:v>0.91444879999999995</c:v>
                </c:pt>
                <c:pt idx="707">
                  <c:v>0.91448119999999999</c:v>
                </c:pt>
                <c:pt idx="708">
                  <c:v>0.91442000000000001</c:v>
                </c:pt>
                <c:pt idx="709">
                  <c:v>0.91437380000000001</c:v>
                </c:pt>
                <c:pt idx="710">
                  <c:v>0.91418189999999999</c:v>
                </c:pt>
                <c:pt idx="711">
                  <c:v>0.91417020000000004</c:v>
                </c:pt>
                <c:pt idx="712">
                  <c:v>0.91407190000000005</c:v>
                </c:pt>
                <c:pt idx="713">
                  <c:v>0.91408069999999997</c:v>
                </c:pt>
                <c:pt idx="714">
                  <c:v>0.91401549999999998</c:v>
                </c:pt>
                <c:pt idx="715">
                  <c:v>0.9140587</c:v>
                </c:pt>
                <c:pt idx="716">
                  <c:v>0.91397309999999998</c:v>
                </c:pt>
                <c:pt idx="717">
                  <c:v>0.91402159999999999</c:v>
                </c:pt>
                <c:pt idx="718">
                  <c:v>0.91398290000000004</c:v>
                </c:pt>
                <c:pt idx="719">
                  <c:v>0.91396310000000003</c:v>
                </c:pt>
                <c:pt idx="720">
                  <c:v>0.91385450000000001</c:v>
                </c:pt>
                <c:pt idx="721">
                  <c:v>0.91375419999999996</c:v>
                </c:pt>
                <c:pt idx="722">
                  <c:v>0.91387759999999996</c:v>
                </c:pt>
                <c:pt idx="723">
                  <c:v>0.91385209999999995</c:v>
                </c:pt>
                <c:pt idx="724">
                  <c:v>0.9138018</c:v>
                </c:pt>
                <c:pt idx="725">
                  <c:v>0.91381000000000001</c:v>
                </c:pt>
                <c:pt idx="726">
                  <c:v>0.91380260000000002</c:v>
                </c:pt>
                <c:pt idx="727">
                  <c:v>0.91379290000000002</c:v>
                </c:pt>
                <c:pt idx="728">
                  <c:v>0.91402410000000001</c:v>
                </c:pt>
                <c:pt idx="729">
                  <c:v>0.91403179999999995</c:v>
                </c:pt>
                <c:pt idx="730">
                  <c:v>0.91400459999999994</c:v>
                </c:pt>
                <c:pt idx="731">
                  <c:v>0.91417440000000005</c:v>
                </c:pt>
                <c:pt idx="732">
                  <c:v>0.91400130000000002</c:v>
                </c:pt>
                <c:pt idx="733">
                  <c:v>0.91390009999999999</c:v>
                </c:pt>
                <c:pt idx="734">
                  <c:v>0.91381469999999998</c:v>
                </c:pt>
                <c:pt idx="735">
                  <c:v>0.91386959999999995</c:v>
                </c:pt>
                <c:pt idx="736">
                  <c:v>0.91389319999999996</c:v>
                </c:pt>
                <c:pt idx="737">
                  <c:v>0.91399129999999995</c:v>
                </c:pt>
                <c:pt idx="738">
                  <c:v>0.91422599999999998</c:v>
                </c:pt>
                <c:pt idx="739">
                  <c:v>0.91407590000000005</c:v>
                </c:pt>
                <c:pt idx="740">
                  <c:v>0.91415469999999999</c:v>
                </c:pt>
                <c:pt idx="741">
                  <c:v>0.91423370000000004</c:v>
                </c:pt>
                <c:pt idx="742">
                  <c:v>0.91418940000000004</c:v>
                </c:pt>
                <c:pt idx="743">
                  <c:v>0.91424649999999996</c:v>
                </c:pt>
                <c:pt idx="744">
                  <c:v>0.91424090000000002</c:v>
                </c:pt>
                <c:pt idx="745">
                  <c:v>0.91436770000000001</c:v>
                </c:pt>
                <c:pt idx="746">
                  <c:v>0.91436660000000003</c:v>
                </c:pt>
                <c:pt idx="747">
                  <c:v>0.91450359999999997</c:v>
                </c:pt>
                <c:pt idx="748">
                  <c:v>0.91461930000000002</c:v>
                </c:pt>
                <c:pt idx="749">
                  <c:v>0.91456400000000004</c:v>
                </c:pt>
                <c:pt idx="750">
                  <c:v>0.91473280000000001</c:v>
                </c:pt>
                <c:pt idx="751">
                  <c:v>0.91467050000000005</c:v>
                </c:pt>
                <c:pt idx="752">
                  <c:v>0.90731980000000001</c:v>
                </c:pt>
                <c:pt idx="753">
                  <c:v>0.88670280000000001</c:v>
                </c:pt>
                <c:pt idx="754">
                  <c:v>0.87731210000000004</c:v>
                </c:pt>
                <c:pt idx="755">
                  <c:v>0.87702869999999999</c:v>
                </c:pt>
                <c:pt idx="756">
                  <c:v>0.8771793</c:v>
                </c:pt>
                <c:pt idx="757">
                  <c:v>0.87744270000000002</c:v>
                </c:pt>
                <c:pt idx="758">
                  <c:v>0.87778120000000004</c:v>
                </c:pt>
                <c:pt idx="759">
                  <c:v>0.87800520000000004</c:v>
                </c:pt>
                <c:pt idx="760">
                  <c:v>0.87808019999999998</c:v>
                </c:pt>
                <c:pt idx="761">
                  <c:v>0.87837860000000001</c:v>
                </c:pt>
                <c:pt idx="762">
                  <c:v>0.8788724</c:v>
                </c:pt>
                <c:pt idx="763">
                  <c:v>0.87904950000000004</c:v>
                </c:pt>
                <c:pt idx="764">
                  <c:v>0.87907780000000002</c:v>
                </c:pt>
                <c:pt idx="765">
                  <c:v>0.87926300000000002</c:v>
                </c:pt>
                <c:pt idx="766">
                  <c:v>0.87943309999999997</c:v>
                </c:pt>
                <c:pt idx="767">
                  <c:v>0.8794767</c:v>
                </c:pt>
                <c:pt idx="768">
                  <c:v>0.87950629999999996</c:v>
                </c:pt>
                <c:pt idx="769">
                  <c:v>0.87950950000000006</c:v>
                </c:pt>
                <c:pt idx="770">
                  <c:v>0.87951109999999999</c:v>
                </c:pt>
                <c:pt idx="771">
                  <c:v>0.87941119999999995</c:v>
                </c:pt>
                <c:pt idx="772">
                  <c:v>0.87919619999999998</c:v>
                </c:pt>
                <c:pt idx="773">
                  <c:v>0.87918289999999999</c:v>
                </c:pt>
                <c:pt idx="774">
                  <c:v>0.87900540000000005</c:v>
                </c:pt>
                <c:pt idx="775">
                  <c:v>0.87905659999999997</c:v>
                </c:pt>
                <c:pt idx="776">
                  <c:v>0.87948150000000003</c:v>
                </c:pt>
                <c:pt idx="777">
                  <c:v>0.87982930000000004</c:v>
                </c:pt>
                <c:pt idx="778">
                  <c:v>0.88015339999999997</c:v>
                </c:pt>
                <c:pt idx="779">
                  <c:v>0.8804651</c:v>
                </c:pt>
                <c:pt idx="780">
                  <c:v>0.88080619999999998</c:v>
                </c:pt>
                <c:pt idx="781">
                  <c:v>0.88132029999999995</c:v>
                </c:pt>
                <c:pt idx="782">
                  <c:v>0.88144500000000003</c:v>
                </c:pt>
                <c:pt idx="783">
                  <c:v>0.88166679999999997</c:v>
                </c:pt>
                <c:pt idx="784">
                  <c:v>0.88183820000000002</c:v>
                </c:pt>
                <c:pt idx="785">
                  <c:v>0.88202639999999999</c:v>
                </c:pt>
                <c:pt idx="786">
                  <c:v>0.88217060000000003</c:v>
                </c:pt>
                <c:pt idx="787">
                  <c:v>0.88232049999999995</c:v>
                </c:pt>
                <c:pt idx="788">
                  <c:v>0.88288869999999997</c:v>
                </c:pt>
                <c:pt idx="789">
                  <c:v>0.88323169999999995</c:v>
                </c:pt>
                <c:pt idx="790">
                  <c:v>0.88343099999999997</c:v>
                </c:pt>
                <c:pt idx="791">
                  <c:v>0.88359129999999997</c:v>
                </c:pt>
                <c:pt idx="792">
                  <c:v>0.88351740000000001</c:v>
                </c:pt>
                <c:pt idx="793">
                  <c:v>0.88354080000000002</c:v>
                </c:pt>
                <c:pt idx="794">
                  <c:v>0.88356349999999995</c:v>
                </c:pt>
                <c:pt idx="795">
                  <c:v>0.88352750000000002</c:v>
                </c:pt>
                <c:pt idx="796">
                  <c:v>0.88367890000000004</c:v>
                </c:pt>
                <c:pt idx="797">
                  <c:v>0.88380769999999997</c:v>
                </c:pt>
                <c:pt idx="798">
                  <c:v>0.88364670000000001</c:v>
                </c:pt>
                <c:pt idx="799">
                  <c:v>0.88383489999999998</c:v>
                </c:pt>
                <c:pt idx="800">
                  <c:v>0.88389609999999996</c:v>
                </c:pt>
                <c:pt idx="801">
                  <c:v>0.88406589999999996</c:v>
                </c:pt>
                <c:pt idx="802">
                  <c:v>0.88429259999999998</c:v>
                </c:pt>
                <c:pt idx="803">
                  <c:v>0.88471040000000001</c:v>
                </c:pt>
                <c:pt idx="804">
                  <c:v>0.88470079999999995</c:v>
                </c:pt>
                <c:pt idx="805">
                  <c:v>0.88483069999999997</c:v>
                </c:pt>
                <c:pt idx="806">
                  <c:v>0.88465850000000001</c:v>
                </c:pt>
                <c:pt idx="807">
                  <c:v>0.88469359999999997</c:v>
                </c:pt>
                <c:pt idx="808">
                  <c:v>0.88486319999999996</c:v>
                </c:pt>
                <c:pt idx="809">
                  <c:v>0.88498049999999995</c:v>
                </c:pt>
                <c:pt idx="810">
                  <c:v>0.88504119999999997</c:v>
                </c:pt>
                <c:pt idx="811">
                  <c:v>0.8851232</c:v>
                </c:pt>
                <c:pt idx="812">
                  <c:v>0.88497979999999998</c:v>
                </c:pt>
                <c:pt idx="813">
                  <c:v>0.88495420000000002</c:v>
                </c:pt>
                <c:pt idx="814">
                  <c:v>0.88506200000000002</c:v>
                </c:pt>
                <c:pt idx="815">
                  <c:v>0.88531709999999997</c:v>
                </c:pt>
                <c:pt idx="816">
                  <c:v>0.88566489999999998</c:v>
                </c:pt>
                <c:pt idx="817">
                  <c:v>0.88590769999999996</c:v>
                </c:pt>
                <c:pt idx="818">
                  <c:v>0.88615390000000005</c:v>
                </c:pt>
                <c:pt idx="819">
                  <c:v>0.88646000000000003</c:v>
                </c:pt>
                <c:pt idx="820">
                  <c:v>0.886158</c:v>
                </c:pt>
                <c:pt idx="821">
                  <c:v>0.88615889999999997</c:v>
                </c:pt>
                <c:pt idx="822">
                  <c:v>0.88536219999999999</c:v>
                </c:pt>
                <c:pt idx="823">
                  <c:v>0.88437429999999995</c:v>
                </c:pt>
                <c:pt idx="824">
                  <c:v>0.88385340000000001</c:v>
                </c:pt>
                <c:pt idx="825">
                  <c:v>0.88318549999999996</c:v>
                </c:pt>
                <c:pt idx="826">
                  <c:v>0.88339789999999996</c:v>
                </c:pt>
                <c:pt idx="827">
                  <c:v>0.88312590000000002</c:v>
                </c:pt>
                <c:pt idx="828">
                  <c:v>0.88298909999999997</c:v>
                </c:pt>
                <c:pt idx="829">
                  <c:v>0.88323549999999995</c:v>
                </c:pt>
                <c:pt idx="830">
                  <c:v>0.88305180000000005</c:v>
                </c:pt>
                <c:pt idx="831">
                  <c:v>0.88319859999999994</c:v>
                </c:pt>
                <c:pt idx="832">
                  <c:v>0.88321780000000005</c:v>
                </c:pt>
                <c:pt idx="833">
                  <c:v>0.88313980000000003</c:v>
                </c:pt>
                <c:pt idx="834">
                  <c:v>0.88332069999999996</c:v>
                </c:pt>
                <c:pt idx="835">
                  <c:v>0.88329009999999997</c:v>
                </c:pt>
                <c:pt idx="836">
                  <c:v>0.88324849999999999</c:v>
                </c:pt>
                <c:pt idx="837">
                  <c:v>0.88310040000000001</c:v>
                </c:pt>
                <c:pt idx="838">
                  <c:v>0.88291129999999995</c:v>
                </c:pt>
                <c:pt idx="839">
                  <c:v>0.8826891</c:v>
                </c:pt>
                <c:pt idx="840">
                  <c:v>0.88248159999999998</c:v>
                </c:pt>
                <c:pt idx="841">
                  <c:v>0.88237120000000002</c:v>
                </c:pt>
                <c:pt idx="842">
                  <c:v>0.88253440000000005</c:v>
                </c:pt>
                <c:pt idx="843">
                  <c:v>0.88246080000000005</c:v>
                </c:pt>
                <c:pt idx="844">
                  <c:v>0.88254449999999995</c:v>
                </c:pt>
                <c:pt idx="845">
                  <c:v>0.88260970000000005</c:v>
                </c:pt>
                <c:pt idx="846">
                  <c:v>0.88294760000000005</c:v>
                </c:pt>
                <c:pt idx="847">
                  <c:v>0.88314009999999998</c:v>
                </c:pt>
                <c:pt idx="848">
                  <c:v>0.88278080000000003</c:v>
                </c:pt>
                <c:pt idx="849">
                  <c:v>0.88256959999999995</c:v>
                </c:pt>
                <c:pt idx="850">
                  <c:v>0.88261210000000001</c:v>
                </c:pt>
                <c:pt idx="851">
                  <c:v>0.88248599999999999</c:v>
                </c:pt>
                <c:pt idx="852">
                  <c:v>0.88235660000000005</c:v>
                </c:pt>
                <c:pt idx="853">
                  <c:v>0.88288840000000002</c:v>
                </c:pt>
                <c:pt idx="854">
                  <c:v>0.88361769999999995</c:v>
                </c:pt>
                <c:pt idx="855">
                  <c:v>0.88368349999999996</c:v>
                </c:pt>
                <c:pt idx="856">
                  <c:v>0.88396710000000001</c:v>
                </c:pt>
                <c:pt idx="857">
                  <c:v>0.88396160000000001</c:v>
                </c:pt>
                <c:pt idx="858">
                  <c:v>0.88417400000000002</c:v>
                </c:pt>
                <c:pt idx="859">
                  <c:v>0.88425799999999999</c:v>
                </c:pt>
                <c:pt idx="860">
                  <c:v>0.8841599</c:v>
                </c:pt>
                <c:pt idx="861">
                  <c:v>0.88429069999999999</c:v>
                </c:pt>
                <c:pt idx="862">
                  <c:v>0.88418050000000004</c:v>
                </c:pt>
                <c:pt idx="863">
                  <c:v>0.88443550000000004</c:v>
                </c:pt>
                <c:pt idx="864">
                  <c:v>0.88445839999999998</c:v>
                </c:pt>
                <c:pt idx="865">
                  <c:v>0.88458239999999999</c:v>
                </c:pt>
                <c:pt idx="866">
                  <c:v>0.8846328</c:v>
                </c:pt>
                <c:pt idx="867">
                  <c:v>0.88458440000000005</c:v>
                </c:pt>
                <c:pt idx="868">
                  <c:v>0.88478869999999998</c:v>
                </c:pt>
                <c:pt idx="869">
                  <c:v>0.88457030000000003</c:v>
                </c:pt>
                <c:pt idx="870">
                  <c:v>0.88473429999999997</c:v>
                </c:pt>
                <c:pt idx="871">
                  <c:v>0.88438720000000004</c:v>
                </c:pt>
                <c:pt idx="872">
                  <c:v>0.88437319999999997</c:v>
                </c:pt>
                <c:pt idx="873">
                  <c:v>0.88454619999999995</c:v>
                </c:pt>
                <c:pt idx="874">
                  <c:v>0.88444109999999998</c:v>
                </c:pt>
                <c:pt idx="875">
                  <c:v>0.88475789999999999</c:v>
                </c:pt>
                <c:pt idx="876">
                  <c:v>0.88465110000000002</c:v>
                </c:pt>
                <c:pt idx="877">
                  <c:v>0.88471040000000001</c:v>
                </c:pt>
                <c:pt idx="878">
                  <c:v>0.88461440000000002</c:v>
                </c:pt>
                <c:pt idx="879">
                  <c:v>0.88477070000000002</c:v>
                </c:pt>
                <c:pt idx="880">
                  <c:v>0.88466900000000004</c:v>
                </c:pt>
                <c:pt idx="881">
                  <c:v>0.884494</c:v>
                </c:pt>
                <c:pt idx="882">
                  <c:v>0.88449429999999996</c:v>
                </c:pt>
                <c:pt idx="883">
                  <c:v>0.88427319999999998</c:v>
                </c:pt>
                <c:pt idx="884">
                  <c:v>0.88445910000000005</c:v>
                </c:pt>
                <c:pt idx="885">
                  <c:v>0.88465119999999997</c:v>
                </c:pt>
                <c:pt idx="886">
                  <c:v>0.8846233</c:v>
                </c:pt>
                <c:pt idx="887">
                  <c:v>0.88481120000000002</c:v>
                </c:pt>
                <c:pt idx="888">
                  <c:v>0.8847216</c:v>
                </c:pt>
                <c:pt idx="889">
                  <c:v>0.88486120000000001</c:v>
                </c:pt>
                <c:pt idx="890">
                  <c:v>0.88491560000000002</c:v>
                </c:pt>
                <c:pt idx="891">
                  <c:v>0.88487360000000004</c:v>
                </c:pt>
                <c:pt idx="892">
                  <c:v>0.88473049999999998</c:v>
                </c:pt>
                <c:pt idx="893">
                  <c:v>0.88452419999999998</c:v>
                </c:pt>
                <c:pt idx="894">
                  <c:v>0.88397110000000001</c:v>
                </c:pt>
                <c:pt idx="895">
                  <c:v>0.88411329999999999</c:v>
                </c:pt>
                <c:pt idx="896">
                  <c:v>0.88409610000000005</c:v>
                </c:pt>
                <c:pt idx="897">
                  <c:v>0.88394410000000001</c:v>
                </c:pt>
                <c:pt idx="898">
                  <c:v>0.88356469999999998</c:v>
                </c:pt>
                <c:pt idx="899">
                  <c:v>0.88335240000000004</c:v>
                </c:pt>
                <c:pt idx="900">
                  <c:v>0.88349860000000002</c:v>
                </c:pt>
                <c:pt idx="901">
                  <c:v>0.88346060000000004</c:v>
                </c:pt>
                <c:pt idx="902">
                  <c:v>0.88355439999999996</c:v>
                </c:pt>
                <c:pt idx="903">
                  <c:v>0.88319829999999999</c:v>
                </c:pt>
                <c:pt idx="904">
                  <c:v>0.88302060000000004</c:v>
                </c:pt>
                <c:pt idx="905">
                  <c:v>0.88304159999999998</c:v>
                </c:pt>
                <c:pt idx="906">
                  <c:v>0.8827933</c:v>
                </c:pt>
                <c:pt idx="907">
                  <c:v>0.88266060000000002</c:v>
                </c:pt>
                <c:pt idx="908">
                  <c:v>0.88228770000000001</c:v>
                </c:pt>
                <c:pt idx="909">
                  <c:v>0.88215310000000002</c:v>
                </c:pt>
                <c:pt idx="910">
                  <c:v>0.88204450000000001</c:v>
                </c:pt>
                <c:pt idx="911">
                  <c:v>0.8816657</c:v>
                </c:pt>
                <c:pt idx="912">
                  <c:v>0.88161489999999998</c:v>
                </c:pt>
                <c:pt idx="913">
                  <c:v>0.88170249999999994</c:v>
                </c:pt>
                <c:pt idx="914">
                  <c:v>0.88152609999999998</c:v>
                </c:pt>
                <c:pt idx="915">
                  <c:v>0.88188339999999998</c:v>
                </c:pt>
                <c:pt idx="916">
                  <c:v>0.88186330000000002</c:v>
                </c:pt>
                <c:pt idx="917">
                  <c:v>0.88159540000000003</c:v>
                </c:pt>
                <c:pt idx="918">
                  <c:v>0.88128139999999999</c:v>
                </c:pt>
                <c:pt idx="919">
                  <c:v>0.88104099999999996</c:v>
                </c:pt>
                <c:pt idx="920">
                  <c:v>0.88094790000000001</c:v>
                </c:pt>
                <c:pt idx="921">
                  <c:v>0.88065749999999998</c:v>
                </c:pt>
                <c:pt idx="922">
                  <c:v>0.88057640000000004</c:v>
                </c:pt>
                <c:pt idx="923">
                  <c:v>0.880413</c:v>
                </c:pt>
                <c:pt idx="924">
                  <c:v>0.88020330000000002</c:v>
                </c:pt>
                <c:pt idx="925">
                  <c:v>0.88007599999999997</c:v>
                </c:pt>
                <c:pt idx="926">
                  <c:v>0.87977850000000002</c:v>
                </c:pt>
                <c:pt idx="927">
                  <c:v>0.87988860000000002</c:v>
                </c:pt>
                <c:pt idx="928">
                  <c:v>0.87971940000000004</c:v>
                </c:pt>
                <c:pt idx="929">
                  <c:v>0.87955539999999999</c:v>
                </c:pt>
                <c:pt idx="930">
                  <c:v>0.8796773</c:v>
                </c:pt>
                <c:pt idx="931">
                  <c:v>0.87958939999999997</c:v>
                </c:pt>
                <c:pt idx="932">
                  <c:v>0.87954370000000004</c:v>
                </c:pt>
                <c:pt idx="933">
                  <c:v>0.87947090000000006</c:v>
                </c:pt>
                <c:pt idx="934">
                  <c:v>0.87923370000000001</c:v>
                </c:pt>
                <c:pt idx="935">
                  <c:v>0.8790886</c:v>
                </c:pt>
                <c:pt idx="936">
                  <c:v>0.87891609999999998</c:v>
                </c:pt>
                <c:pt idx="937">
                  <c:v>0.87877050000000001</c:v>
                </c:pt>
                <c:pt idx="938">
                  <c:v>0.87863270000000004</c:v>
                </c:pt>
                <c:pt idx="939">
                  <c:v>0.87877850000000002</c:v>
                </c:pt>
                <c:pt idx="940">
                  <c:v>0.87857540000000001</c:v>
                </c:pt>
                <c:pt idx="941">
                  <c:v>0.87840050000000003</c:v>
                </c:pt>
                <c:pt idx="942">
                  <c:v>0.87831420000000004</c:v>
                </c:pt>
                <c:pt idx="943">
                  <c:v>0.87831210000000004</c:v>
                </c:pt>
                <c:pt idx="944">
                  <c:v>0.87820880000000001</c:v>
                </c:pt>
                <c:pt idx="945">
                  <c:v>0.87807829999999998</c:v>
                </c:pt>
                <c:pt idx="946">
                  <c:v>0.87790840000000003</c:v>
                </c:pt>
                <c:pt idx="947">
                  <c:v>0.8778511</c:v>
                </c:pt>
                <c:pt idx="948">
                  <c:v>0.87805180000000005</c:v>
                </c:pt>
                <c:pt idx="949">
                  <c:v>0.87787179999999998</c:v>
                </c:pt>
                <c:pt idx="950">
                  <c:v>0.87798100000000001</c:v>
                </c:pt>
                <c:pt idx="951">
                  <c:v>0.87794329999999998</c:v>
                </c:pt>
                <c:pt idx="952">
                  <c:v>0.87780930000000001</c:v>
                </c:pt>
                <c:pt idx="953">
                  <c:v>0.87769779999999997</c:v>
                </c:pt>
                <c:pt idx="954">
                  <c:v>0.8776735</c:v>
                </c:pt>
                <c:pt idx="955">
                  <c:v>0.87776180000000004</c:v>
                </c:pt>
                <c:pt idx="956">
                  <c:v>0.87781529999999997</c:v>
                </c:pt>
                <c:pt idx="957">
                  <c:v>0.87753270000000005</c:v>
                </c:pt>
                <c:pt idx="958">
                  <c:v>0.87741740000000001</c:v>
                </c:pt>
                <c:pt idx="959">
                  <c:v>0.87760369999999999</c:v>
                </c:pt>
                <c:pt idx="960">
                  <c:v>0.87748979999999999</c:v>
                </c:pt>
                <c:pt idx="961">
                  <c:v>0.87738150000000004</c:v>
                </c:pt>
                <c:pt idx="962">
                  <c:v>0.87741020000000003</c:v>
                </c:pt>
                <c:pt idx="963">
                  <c:v>0.87735540000000001</c:v>
                </c:pt>
                <c:pt idx="964">
                  <c:v>0.8772297</c:v>
                </c:pt>
                <c:pt idx="965">
                  <c:v>0.87731979999999998</c:v>
                </c:pt>
                <c:pt idx="966">
                  <c:v>0.87726950000000004</c:v>
                </c:pt>
                <c:pt idx="967">
                  <c:v>0.87722560000000005</c:v>
                </c:pt>
                <c:pt idx="968">
                  <c:v>0.87719639999999999</c:v>
                </c:pt>
                <c:pt idx="969">
                  <c:v>0.87715509999999997</c:v>
                </c:pt>
                <c:pt idx="970">
                  <c:v>0.87712749999999995</c:v>
                </c:pt>
                <c:pt idx="971">
                  <c:v>0.8771082</c:v>
                </c:pt>
                <c:pt idx="972">
                  <c:v>0.87702599999999997</c:v>
                </c:pt>
                <c:pt idx="973">
                  <c:v>0.87715140000000003</c:v>
                </c:pt>
                <c:pt idx="974">
                  <c:v>0.87721439999999995</c:v>
                </c:pt>
                <c:pt idx="975">
                  <c:v>0.87725180000000003</c:v>
                </c:pt>
                <c:pt idx="976">
                  <c:v>0.87713909999999995</c:v>
                </c:pt>
                <c:pt idx="977">
                  <c:v>0.8770869</c:v>
                </c:pt>
                <c:pt idx="978">
                  <c:v>0.87707919999999995</c:v>
                </c:pt>
                <c:pt idx="979">
                  <c:v>0.87708969999999997</c:v>
                </c:pt>
                <c:pt idx="980">
                  <c:v>0.87707849999999998</c:v>
                </c:pt>
                <c:pt idx="981">
                  <c:v>0.87717940000000005</c:v>
                </c:pt>
                <c:pt idx="982">
                  <c:v>0.87712970000000001</c:v>
                </c:pt>
                <c:pt idx="983">
                  <c:v>0.87709879999999996</c:v>
                </c:pt>
                <c:pt idx="984">
                  <c:v>0.87708609999999998</c:v>
                </c:pt>
                <c:pt idx="985">
                  <c:v>0.87710160000000004</c:v>
                </c:pt>
                <c:pt idx="986">
                  <c:v>0.87709890000000001</c:v>
                </c:pt>
                <c:pt idx="987">
                  <c:v>0.87708039999999998</c:v>
                </c:pt>
                <c:pt idx="988">
                  <c:v>0.87702159999999996</c:v>
                </c:pt>
                <c:pt idx="989">
                  <c:v>0.87700900000000004</c:v>
                </c:pt>
                <c:pt idx="990">
                  <c:v>0.87693940000000004</c:v>
                </c:pt>
                <c:pt idx="991">
                  <c:v>0.87696980000000002</c:v>
                </c:pt>
                <c:pt idx="992">
                  <c:v>0.87697170000000002</c:v>
                </c:pt>
                <c:pt idx="993">
                  <c:v>0.87683889999999998</c:v>
                </c:pt>
                <c:pt idx="994">
                  <c:v>0.87678730000000005</c:v>
                </c:pt>
                <c:pt idx="995">
                  <c:v>0.87670530000000002</c:v>
                </c:pt>
                <c:pt idx="996">
                  <c:v>0.8767161</c:v>
                </c:pt>
                <c:pt idx="997">
                  <c:v>0.87673959999999995</c:v>
                </c:pt>
                <c:pt idx="998">
                  <c:v>0.87670230000000005</c:v>
                </c:pt>
                <c:pt idx="999">
                  <c:v>0.8767334</c:v>
                </c:pt>
                <c:pt idx="1000">
                  <c:v>0.876718</c:v>
                </c:pt>
              </c:numCache>
            </c:numRef>
          </c:yVal>
          <c:smooth val="0"/>
        </c:ser>
        <c:ser>
          <c:idx val="5"/>
          <c:order val="3"/>
          <c:tx>
            <c:strRef>
              <c:f>'F-stats'!$G$1</c:f>
              <c:strCache>
                <c:ptCount val="1"/>
                <c:pt idx="0">
                  <c:v>C-HA</c:v>
                </c:pt>
              </c:strCache>
            </c:strRef>
          </c:tx>
          <c:spPr>
            <a:ln w="9366">
              <a:solidFill>
                <a:srgbClr val="FF0000"/>
              </a:solidFill>
              <a:prstDash val="solid"/>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'F-stats'!$G$2:$G$1002</c:f>
              <c:numCache>
                <c:formatCode>General</c:formatCode>
                <c:ptCount val="1001"/>
                <c:pt idx="0">
                  <c:v>0.97084879999999996</c:v>
                </c:pt>
                <c:pt idx="1">
                  <c:v>0.97082670000000004</c:v>
                </c:pt>
                <c:pt idx="2">
                  <c:v>0.97077020000000003</c:v>
                </c:pt>
                <c:pt idx="3">
                  <c:v>0.97076660000000004</c:v>
                </c:pt>
                <c:pt idx="4">
                  <c:v>0.97076870000000004</c:v>
                </c:pt>
                <c:pt idx="5">
                  <c:v>0.97076370000000001</c:v>
                </c:pt>
                <c:pt idx="6">
                  <c:v>0.97076459999999998</c:v>
                </c:pt>
                <c:pt idx="7">
                  <c:v>0.97075020000000001</c:v>
                </c:pt>
                <c:pt idx="8">
                  <c:v>0.97074280000000002</c:v>
                </c:pt>
                <c:pt idx="9">
                  <c:v>0.9707365</c:v>
                </c:pt>
                <c:pt idx="10">
                  <c:v>0.97073900000000002</c:v>
                </c:pt>
                <c:pt idx="11">
                  <c:v>0.97072159999999996</c:v>
                </c:pt>
                <c:pt idx="12">
                  <c:v>0.97071490000000005</c:v>
                </c:pt>
                <c:pt idx="13">
                  <c:v>0.97071130000000005</c:v>
                </c:pt>
                <c:pt idx="14">
                  <c:v>0.97070109999999998</c:v>
                </c:pt>
                <c:pt idx="15">
                  <c:v>0.97069499999999997</c:v>
                </c:pt>
                <c:pt idx="16">
                  <c:v>0.97069450000000002</c:v>
                </c:pt>
                <c:pt idx="17">
                  <c:v>0.97068670000000001</c:v>
                </c:pt>
                <c:pt idx="18">
                  <c:v>0.97067060000000005</c:v>
                </c:pt>
                <c:pt idx="19">
                  <c:v>0.97066620000000003</c:v>
                </c:pt>
                <c:pt idx="20">
                  <c:v>0.97066779999999997</c:v>
                </c:pt>
                <c:pt idx="21">
                  <c:v>0.97065219999999997</c:v>
                </c:pt>
                <c:pt idx="22">
                  <c:v>0.97063960000000005</c:v>
                </c:pt>
                <c:pt idx="23">
                  <c:v>0.97062820000000005</c:v>
                </c:pt>
                <c:pt idx="24">
                  <c:v>0.97061980000000003</c:v>
                </c:pt>
                <c:pt idx="25">
                  <c:v>0.9706186</c:v>
                </c:pt>
                <c:pt idx="26">
                  <c:v>0.97061039999999998</c:v>
                </c:pt>
                <c:pt idx="27">
                  <c:v>0.97059090000000003</c:v>
                </c:pt>
                <c:pt idx="28">
                  <c:v>0.97058719999999998</c:v>
                </c:pt>
                <c:pt idx="29">
                  <c:v>0.97057669999999996</c:v>
                </c:pt>
                <c:pt idx="30">
                  <c:v>0.97052609999999995</c:v>
                </c:pt>
                <c:pt idx="31">
                  <c:v>0.97044209999999997</c:v>
                </c:pt>
                <c:pt idx="32">
                  <c:v>0.97032969999999996</c:v>
                </c:pt>
                <c:pt idx="33">
                  <c:v>0.97023820000000005</c:v>
                </c:pt>
                <c:pt idx="34">
                  <c:v>0.97017770000000003</c:v>
                </c:pt>
                <c:pt idx="35">
                  <c:v>0.97013550000000004</c:v>
                </c:pt>
                <c:pt idx="36">
                  <c:v>0.97002690000000003</c:v>
                </c:pt>
                <c:pt idx="37">
                  <c:v>0.96997420000000001</c:v>
                </c:pt>
                <c:pt idx="38">
                  <c:v>0.9699314</c:v>
                </c:pt>
                <c:pt idx="39">
                  <c:v>0.9698618</c:v>
                </c:pt>
                <c:pt idx="40">
                  <c:v>0.96981079999999997</c:v>
                </c:pt>
                <c:pt idx="41">
                  <c:v>0.96977069999999999</c:v>
                </c:pt>
                <c:pt idx="42">
                  <c:v>0.96974950000000004</c:v>
                </c:pt>
                <c:pt idx="43">
                  <c:v>0.96972789999999998</c:v>
                </c:pt>
                <c:pt idx="44">
                  <c:v>0.96969870000000002</c:v>
                </c:pt>
                <c:pt idx="45">
                  <c:v>0.96967689999999995</c:v>
                </c:pt>
                <c:pt idx="46">
                  <c:v>0.96967720000000002</c:v>
                </c:pt>
                <c:pt idx="47">
                  <c:v>0.96963509999999997</c:v>
                </c:pt>
                <c:pt idx="48">
                  <c:v>0.96962729999999997</c:v>
                </c:pt>
                <c:pt idx="49">
                  <c:v>0.96961439999999999</c:v>
                </c:pt>
                <c:pt idx="50">
                  <c:v>0.96961620000000004</c:v>
                </c:pt>
                <c:pt idx="51">
                  <c:v>0.9696188</c:v>
                </c:pt>
                <c:pt idx="52">
                  <c:v>0.96959899999999999</c:v>
                </c:pt>
                <c:pt idx="53">
                  <c:v>0.96960550000000001</c:v>
                </c:pt>
                <c:pt idx="54">
                  <c:v>0.96960869999999999</c:v>
                </c:pt>
                <c:pt idx="55">
                  <c:v>0.96961649999999999</c:v>
                </c:pt>
                <c:pt idx="56">
                  <c:v>0.96960400000000002</c:v>
                </c:pt>
                <c:pt idx="57">
                  <c:v>0.96959830000000002</c:v>
                </c:pt>
                <c:pt idx="58">
                  <c:v>0.96960369999999996</c:v>
                </c:pt>
                <c:pt idx="59">
                  <c:v>0.96959379999999995</c:v>
                </c:pt>
                <c:pt idx="60">
                  <c:v>0.96959649999999997</c:v>
                </c:pt>
                <c:pt idx="61">
                  <c:v>0.96961839999999999</c:v>
                </c:pt>
                <c:pt idx="62">
                  <c:v>0.96962689999999996</c:v>
                </c:pt>
                <c:pt idx="63">
                  <c:v>0.96962199999999998</c:v>
                </c:pt>
                <c:pt idx="64">
                  <c:v>0.96963100000000002</c:v>
                </c:pt>
                <c:pt idx="65">
                  <c:v>0.96963549999999998</c:v>
                </c:pt>
                <c:pt idx="66">
                  <c:v>0.96963770000000005</c:v>
                </c:pt>
                <c:pt idx="67">
                  <c:v>0.9696401</c:v>
                </c:pt>
                <c:pt idx="68">
                  <c:v>0.96963730000000004</c:v>
                </c:pt>
                <c:pt idx="69">
                  <c:v>0.96962579999999998</c:v>
                </c:pt>
                <c:pt idx="70">
                  <c:v>0.96964689999999998</c:v>
                </c:pt>
                <c:pt idx="71">
                  <c:v>0.9696439</c:v>
                </c:pt>
                <c:pt idx="72">
                  <c:v>0.96963630000000001</c:v>
                </c:pt>
                <c:pt idx="73">
                  <c:v>0.96963929999999998</c:v>
                </c:pt>
                <c:pt idx="74">
                  <c:v>0.96964130000000004</c:v>
                </c:pt>
                <c:pt idx="75">
                  <c:v>0.96963650000000001</c:v>
                </c:pt>
                <c:pt idx="76">
                  <c:v>0.96963200000000005</c:v>
                </c:pt>
                <c:pt idx="77">
                  <c:v>0.96962409999999999</c:v>
                </c:pt>
                <c:pt idx="78">
                  <c:v>0.96961949999999997</c:v>
                </c:pt>
                <c:pt idx="79">
                  <c:v>0.96961359999999996</c:v>
                </c:pt>
                <c:pt idx="80">
                  <c:v>0.96963259999999996</c:v>
                </c:pt>
                <c:pt idx="81">
                  <c:v>0.96963180000000004</c:v>
                </c:pt>
                <c:pt idx="82">
                  <c:v>0.96963900000000003</c:v>
                </c:pt>
                <c:pt idx="83">
                  <c:v>0.96963089999999996</c:v>
                </c:pt>
                <c:pt idx="84">
                  <c:v>0.96961600000000003</c:v>
                </c:pt>
                <c:pt idx="85">
                  <c:v>0.96961929999999996</c:v>
                </c:pt>
                <c:pt idx="86">
                  <c:v>0.96962930000000003</c:v>
                </c:pt>
                <c:pt idx="87">
                  <c:v>0.96963500000000002</c:v>
                </c:pt>
                <c:pt idx="88">
                  <c:v>0.969615</c:v>
                </c:pt>
                <c:pt idx="89">
                  <c:v>0.96962179999999998</c:v>
                </c:pt>
                <c:pt idx="90">
                  <c:v>0.9696205</c:v>
                </c:pt>
                <c:pt idx="91">
                  <c:v>0.96961730000000002</c:v>
                </c:pt>
                <c:pt idx="92">
                  <c:v>0.9696089</c:v>
                </c:pt>
                <c:pt idx="93">
                  <c:v>0.96959819999999997</c:v>
                </c:pt>
                <c:pt idx="94">
                  <c:v>0.96959479999999998</c:v>
                </c:pt>
                <c:pt idx="95">
                  <c:v>0.96958929999999999</c:v>
                </c:pt>
                <c:pt idx="96">
                  <c:v>0.96957420000000005</c:v>
                </c:pt>
                <c:pt idx="97">
                  <c:v>0.9695627</c:v>
                </c:pt>
                <c:pt idx="98">
                  <c:v>0.96955559999999996</c:v>
                </c:pt>
                <c:pt idx="99">
                  <c:v>0.96954569999999995</c:v>
                </c:pt>
                <c:pt idx="100">
                  <c:v>0.96951779999999999</c:v>
                </c:pt>
                <c:pt idx="101">
                  <c:v>0.96951220000000005</c:v>
                </c:pt>
                <c:pt idx="102">
                  <c:v>0.96948630000000002</c:v>
                </c:pt>
                <c:pt idx="103">
                  <c:v>0.96945899999999996</c:v>
                </c:pt>
                <c:pt idx="104">
                  <c:v>0.96944490000000005</c:v>
                </c:pt>
                <c:pt idx="105">
                  <c:v>0.96942899999999999</c:v>
                </c:pt>
                <c:pt idx="106">
                  <c:v>0.96941390000000005</c:v>
                </c:pt>
                <c:pt idx="107">
                  <c:v>0.96939830000000005</c:v>
                </c:pt>
                <c:pt idx="108">
                  <c:v>0.96938150000000001</c:v>
                </c:pt>
                <c:pt idx="109">
                  <c:v>0.96936979999999995</c:v>
                </c:pt>
                <c:pt idx="110">
                  <c:v>0.96934240000000005</c:v>
                </c:pt>
                <c:pt idx="111">
                  <c:v>0.9693079</c:v>
                </c:pt>
                <c:pt idx="112">
                  <c:v>0.96929419999999999</c:v>
                </c:pt>
                <c:pt idx="113">
                  <c:v>0.9692885</c:v>
                </c:pt>
                <c:pt idx="114">
                  <c:v>0.96928619999999999</c:v>
                </c:pt>
                <c:pt idx="115">
                  <c:v>0.96926639999999997</c:v>
                </c:pt>
                <c:pt idx="116">
                  <c:v>0.96926250000000003</c:v>
                </c:pt>
                <c:pt idx="117">
                  <c:v>0.9692442</c:v>
                </c:pt>
                <c:pt idx="118">
                  <c:v>0.96920669999999998</c:v>
                </c:pt>
                <c:pt idx="119">
                  <c:v>0.96920419999999996</c:v>
                </c:pt>
                <c:pt idx="120">
                  <c:v>0.9692018</c:v>
                </c:pt>
                <c:pt idx="121">
                  <c:v>0.96920240000000002</c:v>
                </c:pt>
                <c:pt idx="122">
                  <c:v>0.96897549999999999</c:v>
                </c:pt>
                <c:pt idx="123">
                  <c:v>0.96855080000000005</c:v>
                </c:pt>
                <c:pt idx="124">
                  <c:v>0.96852640000000001</c:v>
                </c:pt>
                <c:pt idx="125">
                  <c:v>0.96850860000000005</c:v>
                </c:pt>
                <c:pt idx="126">
                  <c:v>0.96848310000000004</c:v>
                </c:pt>
                <c:pt idx="127">
                  <c:v>0.96847879999999997</c:v>
                </c:pt>
                <c:pt idx="128">
                  <c:v>0.96845999999999999</c:v>
                </c:pt>
                <c:pt idx="129">
                  <c:v>0.96843780000000002</c:v>
                </c:pt>
                <c:pt idx="130">
                  <c:v>0.96842799999999996</c:v>
                </c:pt>
                <c:pt idx="131">
                  <c:v>0.96844189999999997</c:v>
                </c:pt>
                <c:pt idx="132">
                  <c:v>0.96843290000000004</c:v>
                </c:pt>
                <c:pt idx="133">
                  <c:v>0.96841449999999996</c:v>
                </c:pt>
                <c:pt idx="134">
                  <c:v>0.96842419999999996</c:v>
                </c:pt>
                <c:pt idx="135">
                  <c:v>0.96841140000000003</c:v>
                </c:pt>
                <c:pt idx="136">
                  <c:v>0.96840059999999994</c:v>
                </c:pt>
                <c:pt idx="137">
                  <c:v>0.96840110000000001</c:v>
                </c:pt>
                <c:pt idx="138">
                  <c:v>0.96838939999999996</c:v>
                </c:pt>
                <c:pt idx="139">
                  <c:v>0.96839850000000005</c:v>
                </c:pt>
                <c:pt idx="140">
                  <c:v>0.96840199999999999</c:v>
                </c:pt>
                <c:pt idx="141">
                  <c:v>0.96841679999999997</c:v>
                </c:pt>
                <c:pt idx="142">
                  <c:v>0.96840850000000001</c:v>
                </c:pt>
                <c:pt idx="143">
                  <c:v>0.96840680000000001</c:v>
                </c:pt>
                <c:pt idx="144">
                  <c:v>0.96838190000000002</c:v>
                </c:pt>
                <c:pt idx="145">
                  <c:v>0.96838040000000003</c:v>
                </c:pt>
                <c:pt idx="146">
                  <c:v>0.96837689999999998</c:v>
                </c:pt>
                <c:pt idx="147">
                  <c:v>0.96837600000000001</c:v>
                </c:pt>
                <c:pt idx="148">
                  <c:v>0.96837790000000001</c:v>
                </c:pt>
                <c:pt idx="149">
                  <c:v>0.96837459999999997</c:v>
                </c:pt>
                <c:pt idx="150">
                  <c:v>0.96838060000000004</c:v>
                </c:pt>
                <c:pt idx="151">
                  <c:v>0.96838100000000005</c:v>
                </c:pt>
                <c:pt idx="152">
                  <c:v>0.96837600000000001</c:v>
                </c:pt>
                <c:pt idx="153">
                  <c:v>0.96837340000000005</c:v>
                </c:pt>
                <c:pt idx="154">
                  <c:v>0.96837709999999999</c:v>
                </c:pt>
                <c:pt idx="155">
                  <c:v>0.96835700000000002</c:v>
                </c:pt>
                <c:pt idx="156">
                  <c:v>0.96835590000000005</c:v>
                </c:pt>
                <c:pt idx="157">
                  <c:v>0.96835170000000004</c:v>
                </c:pt>
                <c:pt idx="158">
                  <c:v>0.96835179999999998</c:v>
                </c:pt>
                <c:pt idx="159">
                  <c:v>0.96835420000000005</c:v>
                </c:pt>
                <c:pt idx="160">
                  <c:v>0.96835910000000003</c:v>
                </c:pt>
                <c:pt idx="161">
                  <c:v>0.96835899999999997</c:v>
                </c:pt>
                <c:pt idx="162">
                  <c:v>0.96833279999999999</c:v>
                </c:pt>
                <c:pt idx="163">
                  <c:v>0.96832240000000003</c:v>
                </c:pt>
                <c:pt idx="164">
                  <c:v>0.96833029999999998</c:v>
                </c:pt>
                <c:pt idx="165">
                  <c:v>0.96830839999999996</c:v>
                </c:pt>
                <c:pt idx="166">
                  <c:v>0.96829010000000004</c:v>
                </c:pt>
                <c:pt idx="167">
                  <c:v>0.96828270000000005</c:v>
                </c:pt>
                <c:pt idx="168">
                  <c:v>0.96827949999999996</c:v>
                </c:pt>
                <c:pt idx="169">
                  <c:v>0.96825410000000001</c:v>
                </c:pt>
                <c:pt idx="170">
                  <c:v>0.96824589999999999</c:v>
                </c:pt>
                <c:pt idx="171">
                  <c:v>0.96824829999999995</c:v>
                </c:pt>
                <c:pt idx="172">
                  <c:v>0.96823990000000004</c:v>
                </c:pt>
                <c:pt idx="173">
                  <c:v>0.96823250000000005</c:v>
                </c:pt>
                <c:pt idx="174">
                  <c:v>0.96822059999999999</c:v>
                </c:pt>
                <c:pt idx="175">
                  <c:v>0.96820150000000005</c:v>
                </c:pt>
                <c:pt idx="176">
                  <c:v>0.96820130000000004</c:v>
                </c:pt>
                <c:pt idx="177">
                  <c:v>0.96820360000000005</c:v>
                </c:pt>
                <c:pt idx="178">
                  <c:v>0.96820130000000004</c:v>
                </c:pt>
                <c:pt idx="179">
                  <c:v>0.96818579999999999</c:v>
                </c:pt>
                <c:pt idx="180">
                  <c:v>0.96818139999999997</c:v>
                </c:pt>
                <c:pt idx="181">
                  <c:v>0.96817010000000003</c:v>
                </c:pt>
                <c:pt idx="182">
                  <c:v>0.96816310000000005</c:v>
                </c:pt>
                <c:pt idx="183">
                  <c:v>0.96816530000000001</c:v>
                </c:pt>
                <c:pt idx="184">
                  <c:v>0.96814449999999996</c:v>
                </c:pt>
                <c:pt idx="185">
                  <c:v>0.9681457</c:v>
                </c:pt>
                <c:pt idx="186">
                  <c:v>0.96815280000000004</c:v>
                </c:pt>
                <c:pt idx="187">
                  <c:v>0.96815229999999997</c:v>
                </c:pt>
                <c:pt idx="188">
                  <c:v>0.96813130000000003</c:v>
                </c:pt>
                <c:pt idx="189">
                  <c:v>0.96812310000000001</c:v>
                </c:pt>
                <c:pt idx="190">
                  <c:v>0.9681168</c:v>
                </c:pt>
                <c:pt idx="191">
                  <c:v>0.96809259999999997</c:v>
                </c:pt>
                <c:pt idx="192">
                  <c:v>0.96810320000000005</c:v>
                </c:pt>
                <c:pt idx="193">
                  <c:v>0.96809869999999998</c:v>
                </c:pt>
                <c:pt idx="194">
                  <c:v>0.96808300000000003</c:v>
                </c:pt>
                <c:pt idx="195">
                  <c:v>0.96806440000000005</c:v>
                </c:pt>
                <c:pt idx="196">
                  <c:v>0.96806550000000002</c:v>
                </c:pt>
                <c:pt idx="197">
                  <c:v>0.96806859999999995</c:v>
                </c:pt>
                <c:pt idx="198">
                  <c:v>0.96806199999999998</c:v>
                </c:pt>
                <c:pt idx="199">
                  <c:v>0.96804250000000003</c:v>
                </c:pt>
                <c:pt idx="200">
                  <c:v>0.96805649999999999</c:v>
                </c:pt>
                <c:pt idx="201">
                  <c:v>0.96805830000000004</c:v>
                </c:pt>
                <c:pt idx="202">
                  <c:v>0.96806800000000004</c:v>
                </c:pt>
                <c:pt idx="203">
                  <c:v>0.96806060000000005</c:v>
                </c:pt>
                <c:pt idx="204">
                  <c:v>0.96805600000000003</c:v>
                </c:pt>
                <c:pt idx="205">
                  <c:v>0.9680607</c:v>
                </c:pt>
                <c:pt idx="206">
                  <c:v>0.96805079999999999</c:v>
                </c:pt>
                <c:pt idx="207">
                  <c:v>0.96805099999999999</c:v>
                </c:pt>
                <c:pt idx="208">
                  <c:v>0.96803810000000001</c:v>
                </c:pt>
                <c:pt idx="209">
                  <c:v>0.96802140000000003</c:v>
                </c:pt>
                <c:pt idx="210">
                  <c:v>0.96803189999999995</c:v>
                </c:pt>
                <c:pt idx="211">
                  <c:v>0.96803019999999995</c:v>
                </c:pt>
                <c:pt idx="212">
                  <c:v>0.96803130000000004</c:v>
                </c:pt>
                <c:pt idx="213">
                  <c:v>0.96801199999999998</c:v>
                </c:pt>
                <c:pt idx="214">
                  <c:v>0.96800949999999997</c:v>
                </c:pt>
                <c:pt idx="215">
                  <c:v>0.9680067</c:v>
                </c:pt>
                <c:pt idx="216">
                  <c:v>0.96799109999999999</c:v>
                </c:pt>
                <c:pt idx="217">
                  <c:v>0.9679818</c:v>
                </c:pt>
                <c:pt idx="218">
                  <c:v>0.96797219999999995</c:v>
                </c:pt>
                <c:pt idx="219">
                  <c:v>0.96797319999999998</c:v>
                </c:pt>
                <c:pt idx="220">
                  <c:v>0.96798729999999999</c:v>
                </c:pt>
                <c:pt idx="221">
                  <c:v>0.96797500000000003</c:v>
                </c:pt>
                <c:pt idx="222">
                  <c:v>0.96796119999999997</c:v>
                </c:pt>
                <c:pt idx="223">
                  <c:v>0.96797429999999995</c:v>
                </c:pt>
                <c:pt idx="224">
                  <c:v>0.96796970000000004</c:v>
                </c:pt>
                <c:pt idx="225">
                  <c:v>0.9679586</c:v>
                </c:pt>
                <c:pt idx="226">
                  <c:v>0.96796309999999997</c:v>
                </c:pt>
                <c:pt idx="227">
                  <c:v>0.96795690000000001</c:v>
                </c:pt>
                <c:pt idx="228">
                  <c:v>0.96795399999999998</c:v>
                </c:pt>
                <c:pt idx="229">
                  <c:v>0.9679527</c:v>
                </c:pt>
                <c:pt idx="230">
                  <c:v>0.96795710000000001</c:v>
                </c:pt>
                <c:pt idx="231">
                  <c:v>0.96796349999999998</c:v>
                </c:pt>
                <c:pt idx="232">
                  <c:v>0.96795189999999998</c:v>
                </c:pt>
                <c:pt idx="233">
                  <c:v>0.96793810000000002</c:v>
                </c:pt>
                <c:pt idx="234">
                  <c:v>0.96793960000000001</c:v>
                </c:pt>
                <c:pt idx="235">
                  <c:v>0.96793669999999998</c:v>
                </c:pt>
                <c:pt idx="236">
                  <c:v>0.96794069999999999</c:v>
                </c:pt>
                <c:pt idx="237">
                  <c:v>0.96794380000000002</c:v>
                </c:pt>
                <c:pt idx="238">
                  <c:v>0.96793459999999998</c:v>
                </c:pt>
                <c:pt idx="239">
                  <c:v>0.96793470000000004</c:v>
                </c:pt>
                <c:pt idx="240">
                  <c:v>0.96793059999999997</c:v>
                </c:pt>
                <c:pt idx="241">
                  <c:v>0.96792440000000002</c:v>
                </c:pt>
                <c:pt idx="242">
                  <c:v>0.96791660000000002</c:v>
                </c:pt>
                <c:pt idx="243">
                  <c:v>0.96791830000000001</c:v>
                </c:pt>
                <c:pt idx="244">
                  <c:v>0.96792120000000004</c:v>
                </c:pt>
                <c:pt idx="245">
                  <c:v>0.96791830000000001</c:v>
                </c:pt>
                <c:pt idx="246">
                  <c:v>0.96790980000000004</c:v>
                </c:pt>
                <c:pt idx="247">
                  <c:v>0.96791139999999998</c:v>
                </c:pt>
                <c:pt idx="248">
                  <c:v>0.96790080000000001</c:v>
                </c:pt>
                <c:pt idx="249">
                  <c:v>0.96789510000000001</c:v>
                </c:pt>
                <c:pt idx="250">
                  <c:v>0.96788969999999996</c:v>
                </c:pt>
                <c:pt idx="251">
                  <c:v>0.967893</c:v>
                </c:pt>
                <c:pt idx="252">
                  <c:v>0.96789000000000003</c:v>
                </c:pt>
                <c:pt idx="253">
                  <c:v>0.96788430000000003</c:v>
                </c:pt>
                <c:pt idx="254">
                  <c:v>0.96787730000000005</c:v>
                </c:pt>
                <c:pt idx="255">
                  <c:v>0.96788289999999999</c:v>
                </c:pt>
                <c:pt idx="256">
                  <c:v>0.96787299999999998</c:v>
                </c:pt>
                <c:pt idx="257">
                  <c:v>0.9678641</c:v>
                </c:pt>
                <c:pt idx="258">
                  <c:v>0.96786439999999996</c:v>
                </c:pt>
                <c:pt idx="259">
                  <c:v>0.96786430000000001</c:v>
                </c:pt>
                <c:pt idx="260">
                  <c:v>0.96786179999999999</c:v>
                </c:pt>
                <c:pt idx="261">
                  <c:v>0.96785670000000001</c:v>
                </c:pt>
                <c:pt idx="262">
                  <c:v>0.96785730000000003</c:v>
                </c:pt>
                <c:pt idx="263">
                  <c:v>0.96785739999999998</c:v>
                </c:pt>
                <c:pt idx="264">
                  <c:v>0.96785189999999999</c:v>
                </c:pt>
                <c:pt idx="265">
                  <c:v>0.96785100000000002</c:v>
                </c:pt>
                <c:pt idx="266">
                  <c:v>0.96784899999999996</c:v>
                </c:pt>
                <c:pt idx="267">
                  <c:v>0.96784159999999997</c:v>
                </c:pt>
                <c:pt idx="268">
                  <c:v>0.9678272</c:v>
                </c:pt>
                <c:pt idx="269">
                  <c:v>0.96782259999999998</c:v>
                </c:pt>
                <c:pt idx="270">
                  <c:v>0.96782250000000003</c:v>
                </c:pt>
                <c:pt idx="271">
                  <c:v>0.96782029999999997</c:v>
                </c:pt>
                <c:pt idx="272">
                  <c:v>0.96782389999999996</c:v>
                </c:pt>
                <c:pt idx="273">
                  <c:v>0.96782109999999999</c:v>
                </c:pt>
                <c:pt idx="274">
                  <c:v>0.96781720000000004</c:v>
                </c:pt>
                <c:pt idx="275">
                  <c:v>0.96781019999999995</c:v>
                </c:pt>
                <c:pt idx="276">
                  <c:v>0.96781189999999995</c:v>
                </c:pt>
                <c:pt idx="277">
                  <c:v>0.96779970000000004</c:v>
                </c:pt>
                <c:pt idx="278">
                  <c:v>0.96780219999999995</c:v>
                </c:pt>
                <c:pt idx="279">
                  <c:v>0.96779150000000003</c:v>
                </c:pt>
                <c:pt idx="280">
                  <c:v>0.96778819999999999</c:v>
                </c:pt>
                <c:pt idx="281">
                  <c:v>0.96778810000000004</c:v>
                </c:pt>
                <c:pt idx="282">
                  <c:v>0.96778799999999998</c:v>
                </c:pt>
                <c:pt idx="283">
                  <c:v>0.96778359999999997</c:v>
                </c:pt>
                <c:pt idx="284">
                  <c:v>0.96777829999999998</c:v>
                </c:pt>
                <c:pt idx="285">
                  <c:v>0.9677789</c:v>
                </c:pt>
                <c:pt idx="286">
                  <c:v>0.96777449999999998</c:v>
                </c:pt>
                <c:pt idx="287">
                  <c:v>0.96776980000000001</c:v>
                </c:pt>
                <c:pt idx="288">
                  <c:v>0.96776490000000004</c:v>
                </c:pt>
                <c:pt idx="289">
                  <c:v>0.96776419999999996</c:v>
                </c:pt>
                <c:pt idx="290">
                  <c:v>0.9677597</c:v>
                </c:pt>
                <c:pt idx="291">
                  <c:v>0.96775909999999998</c:v>
                </c:pt>
                <c:pt idx="292">
                  <c:v>0.96775299999999997</c:v>
                </c:pt>
                <c:pt idx="293">
                  <c:v>0.96774470000000001</c:v>
                </c:pt>
                <c:pt idx="294">
                  <c:v>0.96774139999999997</c:v>
                </c:pt>
                <c:pt idx="295">
                  <c:v>0.96773739999999997</c:v>
                </c:pt>
                <c:pt idx="296">
                  <c:v>0.96773940000000003</c:v>
                </c:pt>
                <c:pt idx="297">
                  <c:v>0.96773419999999999</c:v>
                </c:pt>
                <c:pt idx="298">
                  <c:v>0.96772849999999999</c:v>
                </c:pt>
                <c:pt idx="299">
                  <c:v>0.96772440000000004</c:v>
                </c:pt>
                <c:pt idx="300">
                  <c:v>0.96772150000000001</c:v>
                </c:pt>
                <c:pt idx="301">
                  <c:v>0.96770860000000003</c:v>
                </c:pt>
                <c:pt idx="302">
                  <c:v>0.96770610000000001</c:v>
                </c:pt>
                <c:pt idx="303">
                  <c:v>0.96770230000000002</c:v>
                </c:pt>
                <c:pt idx="304">
                  <c:v>0.96769780000000005</c:v>
                </c:pt>
                <c:pt idx="305">
                  <c:v>0.96770179999999995</c:v>
                </c:pt>
                <c:pt idx="306">
                  <c:v>0.96764899999999998</c:v>
                </c:pt>
                <c:pt idx="307">
                  <c:v>0.96756399999999998</c:v>
                </c:pt>
                <c:pt idx="308">
                  <c:v>0.96756560000000003</c:v>
                </c:pt>
                <c:pt idx="309">
                  <c:v>0.96756010000000003</c:v>
                </c:pt>
                <c:pt idx="310">
                  <c:v>0.96756140000000002</c:v>
                </c:pt>
                <c:pt idx="311">
                  <c:v>0.96755100000000005</c:v>
                </c:pt>
                <c:pt idx="312">
                  <c:v>0.96754600000000002</c:v>
                </c:pt>
                <c:pt idx="313">
                  <c:v>0.96753429999999996</c:v>
                </c:pt>
                <c:pt idx="314">
                  <c:v>0.96752050000000001</c:v>
                </c:pt>
                <c:pt idx="315">
                  <c:v>0.96751299999999996</c:v>
                </c:pt>
                <c:pt idx="316">
                  <c:v>0.96749370000000001</c:v>
                </c:pt>
                <c:pt idx="317">
                  <c:v>0.9674952</c:v>
                </c:pt>
                <c:pt idx="318">
                  <c:v>0.96749969999999996</c:v>
                </c:pt>
                <c:pt idx="319">
                  <c:v>0.96749010000000002</c:v>
                </c:pt>
                <c:pt idx="320">
                  <c:v>0.96748389999999995</c:v>
                </c:pt>
                <c:pt idx="321">
                  <c:v>0.96745999999999999</c:v>
                </c:pt>
                <c:pt idx="322">
                  <c:v>0.96745009999999998</c:v>
                </c:pt>
                <c:pt idx="323">
                  <c:v>0.96745550000000002</c:v>
                </c:pt>
                <c:pt idx="324">
                  <c:v>0.96744739999999996</c:v>
                </c:pt>
                <c:pt idx="325">
                  <c:v>0.96744039999999998</c:v>
                </c:pt>
                <c:pt idx="326">
                  <c:v>0.96744249999999998</c:v>
                </c:pt>
                <c:pt idx="327">
                  <c:v>0.96744129999999995</c:v>
                </c:pt>
                <c:pt idx="328">
                  <c:v>0.967418</c:v>
                </c:pt>
                <c:pt idx="329">
                  <c:v>0.96740470000000001</c:v>
                </c:pt>
                <c:pt idx="330">
                  <c:v>0.96739200000000003</c:v>
                </c:pt>
                <c:pt idx="331">
                  <c:v>0.96737459999999997</c:v>
                </c:pt>
                <c:pt idx="332">
                  <c:v>0.96736160000000004</c:v>
                </c:pt>
                <c:pt idx="333">
                  <c:v>0.96735870000000002</c:v>
                </c:pt>
                <c:pt idx="334">
                  <c:v>0.96735199999999999</c:v>
                </c:pt>
                <c:pt idx="335">
                  <c:v>0.96730539999999998</c:v>
                </c:pt>
                <c:pt idx="336">
                  <c:v>0.96725059999999996</c:v>
                </c:pt>
                <c:pt idx="337">
                  <c:v>0.96724589999999999</c:v>
                </c:pt>
                <c:pt idx="338">
                  <c:v>0.96723440000000005</c:v>
                </c:pt>
                <c:pt idx="339">
                  <c:v>0.96721199999999996</c:v>
                </c:pt>
                <c:pt idx="340">
                  <c:v>0.96719580000000005</c:v>
                </c:pt>
                <c:pt idx="341">
                  <c:v>0.96718890000000002</c:v>
                </c:pt>
                <c:pt idx="342">
                  <c:v>0.96718059999999995</c:v>
                </c:pt>
                <c:pt idx="343">
                  <c:v>0.96717220000000004</c:v>
                </c:pt>
                <c:pt idx="344">
                  <c:v>0.96716230000000003</c:v>
                </c:pt>
                <c:pt idx="345">
                  <c:v>0.96714549999999999</c:v>
                </c:pt>
                <c:pt idx="346">
                  <c:v>0.96713910000000003</c:v>
                </c:pt>
                <c:pt idx="347">
                  <c:v>0.96712359999999997</c:v>
                </c:pt>
                <c:pt idx="348">
                  <c:v>0.96710850000000004</c:v>
                </c:pt>
                <c:pt idx="349">
                  <c:v>0.96708039999999995</c:v>
                </c:pt>
                <c:pt idx="350">
                  <c:v>0.96707129999999997</c:v>
                </c:pt>
                <c:pt idx="351">
                  <c:v>0.96704920000000005</c:v>
                </c:pt>
                <c:pt idx="352">
                  <c:v>0.96703649999999997</c:v>
                </c:pt>
                <c:pt idx="353">
                  <c:v>0.96703110000000003</c:v>
                </c:pt>
                <c:pt idx="354">
                  <c:v>0.96701250000000005</c:v>
                </c:pt>
                <c:pt idx="355">
                  <c:v>0.96698600000000001</c:v>
                </c:pt>
                <c:pt idx="356">
                  <c:v>0.96696850000000001</c:v>
                </c:pt>
                <c:pt idx="357">
                  <c:v>0.96695279999999995</c:v>
                </c:pt>
                <c:pt idx="358">
                  <c:v>0.96693240000000003</c:v>
                </c:pt>
                <c:pt idx="359">
                  <c:v>0.96690419999999999</c:v>
                </c:pt>
                <c:pt idx="360">
                  <c:v>0.96689700000000001</c:v>
                </c:pt>
                <c:pt idx="361">
                  <c:v>0.96687210000000001</c:v>
                </c:pt>
                <c:pt idx="362">
                  <c:v>0.96686240000000001</c:v>
                </c:pt>
                <c:pt idx="363">
                  <c:v>0.96684099999999995</c:v>
                </c:pt>
                <c:pt idx="364">
                  <c:v>0.96682199999999996</c:v>
                </c:pt>
                <c:pt idx="365">
                  <c:v>0.96680319999999997</c:v>
                </c:pt>
                <c:pt idx="366">
                  <c:v>0.96676530000000005</c:v>
                </c:pt>
                <c:pt idx="367">
                  <c:v>0.96672519999999995</c:v>
                </c:pt>
                <c:pt idx="368">
                  <c:v>0.96670710000000004</c:v>
                </c:pt>
                <c:pt idx="369">
                  <c:v>0.96666909999999995</c:v>
                </c:pt>
                <c:pt idx="370">
                  <c:v>0.96664939999999999</c:v>
                </c:pt>
                <c:pt idx="371">
                  <c:v>0.96662630000000005</c:v>
                </c:pt>
                <c:pt idx="372">
                  <c:v>0.96659600000000001</c:v>
                </c:pt>
                <c:pt idx="373">
                  <c:v>0.96657939999999998</c:v>
                </c:pt>
                <c:pt idx="374">
                  <c:v>0.96656660000000005</c:v>
                </c:pt>
                <c:pt idx="375">
                  <c:v>0.96654989999999996</c:v>
                </c:pt>
                <c:pt idx="376">
                  <c:v>0.96651779999999998</c:v>
                </c:pt>
                <c:pt idx="377">
                  <c:v>0.96649980000000002</c:v>
                </c:pt>
                <c:pt idx="378">
                  <c:v>0.96645840000000005</c:v>
                </c:pt>
                <c:pt idx="379">
                  <c:v>0.96643299999999999</c:v>
                </c:pt>
                <c:pt idx="380">
                  <c:v>0.96638360000000001</c:v>
                </c:pt>
                <c:pt idx="381">
                  <c:v>0.96635439999999995</c:v>
                </c:pt>
                <c:pt idx="382">
                  <c:v>0.96631480000000003</c:v>
                </c:pt>
                <c:pt idx="383">
                  <c:v>0.96628689999999995</c:v>
                </c:pt>
                <c:pt idx="384">
                  <c:v>0.96626279999999998</c:v>
                </c:pt>
                <c:pt idx="385">
                  <c:v>0.96622629999999998</c:v>
                </c:pt>
                <c:pt idx="386">
                  <c:v>0.9662075</c:v>
                </c:pt>
                <c:pt idx="387">
                  <c:v>0.96577199999999996</c:v>
                </c:pt>
                <c:pt idx="388">
                  <c:v>0.96522359999999996</c:v>
                </c:pt>
                <c:pt idx="389">
                  <c:v>0.96523979999999998</c:v>
                </c:pt>
                <c:pt idx="390">
                  <c:v>0.96520980000000001</c:v>
                </c:pt>
                <c:pt idx="391">
                  <c:v>0.96519100000000002</c:v>
                </c:pt>
                <c:pt idx="392">
                  <c:v>0.96518400000000004</c:v>
                </c:pt>
                <c:pt idx="393">
                  <c:v>0.96519820000000001</c:v>
                </c:pt>
                <c:pt idx="394">
                  <c:v>0.96519339999999998</c:v>
                </c:pt>
                <c:pt idx="395">
                  <c:v>0.96518479999999995</c:v>
                </c:pt>
                <c:pt idx="396">
                  <c:v>0.96519659999999996</c:v>
                </c:pt>
                <c:pt idx="397">
                  <c:v>0.96520899999999998</c:v>
                </c:pt>
                <c:pt idx="398">
                  <c:v>0.96520130000000004</c:v>
                </c:pt>
                <c:pt idx="399">
                  <c:v>0.96520070000000002</c:v>
                </c:pt>
                <c:pt idx="400">
                  <c:v>0.96519549999999998</c:v>
                </c:pt>
                <c:pt idx="401">
                  <c:v>0.96520419999999996</c:v>
                </c:pt>
                <c:pt idx="402">
                  <c:v>0.96521299999999999</c:v>
                </c:pt>
                <c:pt idx="403">
                  <c:v>0.96521080000000004</c:v>
                </c:pt>
                <c:pt idx="404">
                  <c:v>0.96521000000000001</c:v>
                </c:pt>
                <c:pt idx="405">
                  <c:v>0.9652096</c:v>
                </c:pt>
                <c:pt idx="406">
                  <c:v>0.96518919999999997</c:v>
                </c:pt>
                <c:pt idx="407">
                  <c:v>0.96516469999999999</c:v>
                </c:pt>
                <c:pt idx="408">
                  <c:v>0.96514949999999999</c:v>
                </c:pt>
                <c:pt idx="409">
                  <c:v>0.96513190000000004</c:v>
                </c:pt>
                <c:pt idx="410">
                  <c:v>0.96511009999999997</c:v>
                </c:pt>
                <c:pt idx="411">
                  <c:v>0.96506599999999998</c:v>
                </c:pt>
                <c:pt idx="412">
                  <c:v>0.96502279999999996</c:v>
                </c:pt>
                <c:pt idx="413">
                  <c:v>0.96499869999999999</c:v>
                </c:pt>
                <c:pt idx="414">
                  <c:v>0.96498510000000004</c:v>
                </c:pt>
                <c:pt idx="415">
                  <c:v>0.96500079999999999</c:v>
                </c:pt>
                <c:pt idx="416">
                  <c:v>0.96497699999999997</c:v>
                </c:pt>
                <c:pt idx="417">
                  <c:v>0.96494190000000002</c:v>
                </c:pt>
                <c:pt idx="418">
                  <c:v>0.96493139999999999</c:v>
                </c:pt>
                <c:pt idx="419">
                  <c:v>0.96492180000000005</c:v>
                </c:pt>
                <c:pt idx="420">
                  <c:v>0.96490750000000003</c:v>
                </c:pt>
                <c:pt idx="421">
                  <c:v>0.96488030000000002</c:v>
                </c:pt>
                <c:pt idx="422">
                  <c:v>0.96486769999999999</c:v>
                </c:pt>
                <c:pt idx="423">
                  <c:v>0.96486320000000003</c:v>
                </c:pt>
                <c:pt idx="424">
                  <c:v>0.96485600000000005</c:v>
                </c:pt>
                <c:pt idx="425">
                  <c:v>0.96485600000000005</c:v>
                </c:pt>
                <c:pt idx="426">
                  <c:v>0.96483770000000002</c:v>
                </c:pt>
                <c:pt idx="427">
                  <c:v>0.96481779999999995</c:v>
                </c:pt>
                <c:pt idx="428">
                  <c:v>0.9648061</c:v>
                </c:pt>
                <c:pt idx="429">
                  <c:v>0.96481329999999998</c:v>
                </c:pt>
                <c:pt idx="430">
                  <c:v>0.96478739999999996</c:v>
                </c:pt>
                <c:pt idx="431">
                  <c:v>0.9647888</c:v>
                </c:pt>
                <c:pt idx="432">
                  <c:v>0.96479179999999998</c:v>
                </c:pt>
                <c:pt idx="433">
                  <c:v>0.96478339999999996</c:v>
                </c:pt>
                <c:pt idx="434">
                  <c:v>0.96475630000000001</c:v>
                </c:pt>
                <c:pt idx="435">
                  <c:v>0.96472400000000003</c:v>
                </c:pt>
                <c:pt idx="436">
                  <c:v>0.96470820000000002</c:v>
                </c:pt>
                <c:pt idx="437">
                  <c:v>0.96469039999999995</c:v>
                </c:pt>
                <c:pt idx="438">
                  <c:v>0.96468339999999997</c:v>
                </c:pt>
                <c:pt idx="439">
                  <c:v>0.96465970000000001</c:v>
                </c:pt>
                <c:pt idx="440">
                  <c:v>0.96463279999999996</c:v>
                </c:pt>
                <c:pt idx="441">
                  <c:v>0.96460809999999997</c:v>
                </c:pt>
                <c:pt idx="442">
                  <c:v>0.96459530000000004</c:v>
                </c:pt>
                <c:pt idx="443">
                  <c:v>0.9645724</c:v>
                </c:pt>
                <c:pt idx="444">
                  <c:v>0.96456770000000003</c:v>
                </c:pt>
                <c:pt idx="445">
                  <c:v>0.964561</c:v>
                </c:pt>
                <c:pt idx="446">
                  <c:v>0.96454229999999996</c:v>
                </c:pt>
                <c:pt idx="447">
                  <c:v>0.96452380000000004</c:v>
                </c:pt>
                <c:pt idx="448">
                  <c:v>0.96450369999999996</c:v>
                </c:pt>
                <c:pt idx="449">
                  <c:v>0.96449359999999995</c:v>
                </c:pt>
                <c:pt idx="450">
                  <c:v>0.96445899999999996</c:v>
                </c:pt>
                <c:pt idx="451">
                  <c:v>0.96435669999999996</c:v>
                </c:pt>
                <c:pt idx="452">
                  <c:v>0.96424609999999999</c:v>
                </c:pt>
                <c:pt idx="453">
                  <c:v>0.96418150000000002</c:v>
                </c:pt>
                <c:pt idx="454">
                  <c:v>0.96410640000000003</c:v>
                </c:pt>
                <c:pt idx="455">
                  <c:v>0.96402089999999996</c:v>
                </c:pt>
                <c:pt idx="456">
                  <c:v>0.96394970000000002</c:v>
                </c:pt>
                <c:pt idx="457">
                  <c:v>0.96390670000000001</c:v>
                </c:pt>
                <c:pt idx="458">
                  <c:v>0.9638196</c:v>
                </c:pt>
                <c:pt idx="459">
                  <c:v>0.96377480000000004</c:v>
                </c:pt>
                <c:pt idx="460">
                  <c:v>0.96373989999999998</c:v>
                </c:pt>
                <c:pt idx="461">
                  <c:v>0.9637462</c:v>
                </c:pt>
                <c:pt idx="462">
                  <c:v>0.96372869999999999</c:v>
                </c:pt>
                <c:pt idx="463">
                  <c:v>0.96371200000000001</c:v>
                </c:pt>
                <c:pt idx="464">
                  <c:v>0.96374119999999996</c:v>
                </c:pt>
                <c:pt idx="465">
                  <c:v>0.9637424</c:v>
                </c:pt>
                <c:pt idx="466">
                  <c:v>0.96375529999999998</c:v>
                </c:pt>
                <c:pt idx="467">
                  <c:v>0.96375920000000004</c:v>
                </c:pt>
                <c:pt idx="468">
                  <c:v>0.96376090000000003</c:v>
                </c:pt>
                <c:pt idx="469">
                  <c:v>0.96376490000000004</c:v>
                </c:pt>
                <c:pt idx="470">
                  <c:v>0.96375029999999995</c:v>
                </c:pt>
                <c:pt idx="471">
                  <c:v>0.96373880000000001</c:v>
                </c:pt>
                <c:pt idx="472">
                  <c:v>0.9637367</c:v>
                </c:pt>
                <c:pt idx="473">
                  <c:v>0.96373960000000003</c:v>
                </c:pt>
                <c:pt idx="474">
                  <c:v>0.96371410000000002</c:v>
                </c:pt>
                <c:pt idx="475">
                  <c:v>0.96368949999999998</c:v>
                </c:pt>
                <c:pt idx="476">
                  <c:v>0.96367990000000003</c:v>
                </c:pt>
                <c:pt idx="477">
                  <c:v>0.96366620000000003</c:v>
                </c:pt>
                <c:pt idx="478">
                  <c:v>0.96365690000000004</c:v>
                </c:pt>
                <c:pt idx="479">
                  <c:v>0.96363589999999999</c:v>
                </c:pt>
                <c:pt idx="480">
                  <c:v>0.96362159999999997</c:v>
                </c:pt>
                <c:pt idx="481">
                  <c:v>0.9635745</c:v>
                </c:pt>
                <c:pt idx="482">
                  <c:v>0.96358319999999997</c:v>
                </c:pt>
                <c:pt idx="483">
                  <c:v>0.9635859</c:v>
                </c:pt>
                <c:pt idx="484">
                  <c:v>0.96355480000000004</c:v>
                </c:pt>
                <c:pt idx="485">
                  <c:v>0.96352669999999996</c:v>
                </c:pt>
                <c:pt idx="486">
                  <c:v>0.96352329999999997</c:v>
                </c:pt>
                <c:pt idx="487">
                  <c:v>0.96354430000000002</c:v>
                </c:pt>
                <c:pt idx="488">
                  <c:v>0.96317560000000002</c:v>
                </c:pt>
                <c:pt idx="489">
                  <c:v>0.96281320000000004</c:v>
                </c:pt>
                <c:pt idx="490">
                  <c:v>0.96278359999999996</c:v>
                </c:pt>
                <c:pt idx="491">
                  <c:v>0.96275790000000006</c:v>
                </c:pt>
                <c:pt idx="492">
                  <c:v>0.9627732</c:v>
                </c:pt>
                <c:pt idx="493">
                  <c:v>0.96278430000000004</c:v>
                </c:pt>
                <c:pt idx="494">
                  <c:v>0.96277369999999995</c:v>
                </c:pt>
                <c:pt idx="495">
                  <c:v>0.96276660000000003</c:v>
                </c:pt>
                <c:pt idx="496">
                  <c:v>0.96274700000000002</c:v>
                </c:pt>
                <c:pt idx="497">
                  <c:v>0.96275100000000002</c:v>
                </c:pt>
                <c:pt idx="498">
                  <c:v>0.96274950000000004</c:v>
                </c:pt>
                <c:pt idx="499">
                  <c:v>0.9627483</c:v>
                </c:pt>
                <c:pt idx="500">
                  <c:v>0.96274760000000004</c:v>
                </c:pt>
                <c:pt idx="501">
                  <c:v>0.96272590000000002</c:v>
                </c:pt>
                <c:pt idx="502">
                  <c:v>0.96272760000000002</c:v>
                </c:pt>
                <c:pt idx="503">
                  <c:v>0.96272979999999997</c:v>
                </c:pt>
                <c:pt idx="504">
                  <c:v>0.96270800000000001</c:v>
                </c:pt>
                <c:pt idx="505">
                  <c:v>0.96268799999999999</c:v>
                </c:pt>
                <c:pt idx="506">
                  <c:v>0.96266790000000002</c:v>
                </c:pt>
                <c:pt idx="507">
                  <c:v>0.9626519</c:v>
                </c:pt>
                <c:pt idx="508">
                  <c:v>0.96264819999999995</c:v>
                </c:pt>
                <c:pt idx="509">
                  <c:v>0.96263569999999998</c:v>
                </c:pt>
                <c:pt idx="510">
                  <c:v>0.96261830000000004</c:v>
                </c:pt>
                <c:pt idx="511">
                  <c:v>0.96259919999999999</c:v>
                </c:pt>
                <c:pt idx="512">
                  <c:v>0.96260500000000004</c:v>
                </c:pt>
                <c:pt idx="513">
                  <c:v>0.96259419999999996</c:v>
                </c:pt>
                <c:pt idx="514">
                  <c:v>0.96258580000000005</c:v>
                </c:pt>
                <c:pt idx="515">
                  <c:v>0.9625551</c:v>
                </c:pt>
                <c:pt idx="516">
                  <c:v>0.96254229999999996</c:v>
                </c:pt>
                <c:pt idx="517">
                  <c:v>0.96250780000000002</c:v>
                </c:pt>
                <c:pt idx="518">
                  <c:v>0.96248230000000001</c:v>
                </c:pt>
                <c:pt idx="519">
                  <c:v>0.96247899999999997</c:v>
                </c:pt>
                <c:pt idx="520">
                  <c:v>0.96245789999999998</c:v>
                </c:pt>
                <c:pt idx="521">
                  <c:v>0.96240870000000001</c:v>
                </c:pt>
                <c:pt idx="522">
                  <c:v>0.96235119999999996</c:v>
                </c:pt>
                <c:pt idx="523">
                  <c:v>0.96230559999999998</c:v>
                </c:pt>
                <c:pt idx="524">
                  <c:v>0.96230360000000004</c:v>
                </c:pt>
                <c:pt idx="525">
                  <c:v>0.96229560000000003</c:v>
                </c:pt>
                <c:pt idx="526">
                  <c:v>0.96230009999999999</c:v>
                </c:pt>
                <c:pt idx="527">
                  <c:v>0.96231370000000005</c:v>
                </c:pt>
                <c:pt idx="528">
                  <c:v>0.96226279999999997</c:v>
                </c:pt>
                <c:pt idx="529">
                  <c:v>0.96225669999999996</c:v>
                </c:pt>
                <c:pt idx="530">
                  <c:v>0.9622406</c:v>
                </c:pt>
                <c:pt idx="531">
                  <c:v>0.9622539</c:v>
                </c:pt>
                <c:pt idx="532">
                  <c:v>0.96224229999999999</c:v>
                </c:pt>
                <c:pt idx="533">
                  <c:v>0.9622349</c:v>
                </c:pt>
                <c:pt idx="534">
                  <c:v>0.96222510000000006</c:v>
                </c:pt>
                <c:pt idx="535">
                  <c:v>0.96221990000000002</c:v>
                </c:pt>
                <c:pt idx="536">
                  <c:v>0.96222319999999995</c:v>
                </c:pt>
                <c:pt idx="537">
                  <c:v>0.96221710000000005</c:v>
                </c:pt>
                <c:pt idx="538">
                  <c:v>0.96221029999999996</c:v>
                </c:pt>
                <c:pt idx="539">
                  <c:v>0.96220260000000002</c:v>
                </c:pt>
                <c:pt idx="540">
                  <c:v>0.96220349999999999</c:v>
                </c:pt>
                <c:pt idx="541">
                  <c:v>0.96220130000000004</c:v>
                </c:pt>
                <c:pt idx="542">
                  <c:v>0.96220830000000002</c:v>
                </c:pt>
                <c:pt idx="543">
                  <c:v>0.96216760000000001</c:v>
                </c:pt>
                <c:pt idx="544">
                  <c:v>0.96213280000000001</c:v>
                </c:pt>
                <c:pt idx="545">
                  <c:v>0.96210119999999999</c:v>
                </c:pt>
                <c:pt idx="546">
                  <c:v>0.96210589999999996</c:v>
                </c:pt>
                <c:pt idx="547">
                  <c:v>0.96210169999999995</c:v>
                </c:pt>
                <c:pt idx="548">
                  <c:v>0.96207089999999995</c:v>
                </c:pt>
                <c:pt idx="549">
                  <c:v>0.96203930000000004</c:v>
                </c:pt>
                <c:pt idx="550">
                  <c:v>0.96202569999999998</c:v>
                </c:pt>
                <c:pt idx="551">
                  <c:v>0.96201219999999998</c:v>
                </c:pt>
                <c:pt idx="552">
                  <c:v>0.96203879999999997</c:v>
                </c:pt>
                <c:pt idx="553">
                  <c:v>0.96203470000000002</c:v>
                </c:pt>
                <c:pt idx="554">
                  <c:v>0.96203260000000002</c:v>
                </c:pt>
                <c:pt idx="555">
                  <c:v>0.96201610000000004</c:v>
                </c:pt>
                <c:pt idx="556">
                  <c:v>0.96203340000000004</c:v>
                </c:pt>
                <c:pt idx="557">
                  <c:v>0.96202410000000005</c:v>
                </c:pt>
                <c:pt idx="558">
                  <c:v>0.96199950000000001</c:v>
                </c:pt>
                <c:pt idx="559">
                  <c:v>0.9620147</c:v>
                </c:pt>
                <c:pt idx="560">
                  <c:v>0.96201579999999998</c:v>
                </c:pt>
                <c:pt idx="561">
                  <c:v>0.962032</c:v>
                </c:pt>
                <c:pt idx="562">
                  <c:v>0.96202160000000003</c:v>
                </c:pt>
                <c:pt idx="563">
                  <c:v>0.96202259999999995</c:v>
                </c:pt>
                <c:pt idx="564">
                  <c:v>0.96200830000000004</c:v>
                </c:pt>
                <c:pt idx="565">
                  <c:v>0.96200699999999995</c:v>
                </c:pt>
                <c:pt idx="566">
                  <c:v>0.96200739999999996</c:v>
                </c:pt>
                <c:pt idx="567">
                  <c:v>0.96200490000000005</c:v>
                </c:pt>
                <c:pt idx="568">
                  <c:v>0.9619934</c:v>
                </c:pt>
                <c:pt idx="569">
                  <c:v>0.96198280000000003</c:v>
                </c:pt>
                <c:pt idx="570">
                  <c:v>0.96196349999999997</c:v>
                </c:pt>
                <c:pt idx="571">
                  <c:v>0.96196470000000001</c:v>
                </c:pt>
                <c:pt idx="572">
                  <c:v>0.96197650000000001</c:v>
                </c:pt>
                <c:pt idx="573">
                  <c:v>0.9619318</c:v>
                </c:pt>
                <c:pt idx="574">
                  <c:v>0.96195109999999995</c:v>
                </c:pt>
                <c:pt idx="575">
                  <c:v>0.96194559999999996</c:v>
                </c:pt>
                <c:pt idx="576">
                  <c:v>0.96192299999999997</c:v>
                </c:pt>
                <c:pt idx="577">
                  <c:v>0.96192250000000001</c:v>
                </c:pt>
                <c:pt idx="578">
                  <c:v>0.96191899999999997</c:v>
                </c:pt>
                <c:pt idx="579">
                  <c:v>0.96190770000000003</c:v>
                </c:pt>
                <c:pt idx="580">
                  <c:v>0.96190920000000002</c:v>
                </c:pt>
                <c:pt idx="581">
                  <c:v>0.96190419999999999</c:v>
                </c:pt>
                <c:pt idx="582">
                  <c:v>0.96188479999999998</c:v>
                </c:pt>
                <c:pt idx="583">
                  <c:v>0.96187140000000004</c:v>
                </c:pt>
                <c:pt idx="584">
                  <c:v>0.96183870000000005</c:v>
                </c:pt>
                <c:pt idx="585">
                  <c:v>0.96183819999999998</c:v>
                </c:pt>
                <c:pt idx="586">
                  <c:v>0.96182880000000004</c:v>
                </c:pt>
                <c:pt idx="587">
                  <c:v>0.9617888</c:v>
                </c:pt>
                <c:pt idx="588">
                  <c:v>0.96178609999999998</c:v>
                </c:pt>
                <c:pt idx="589">
                  <c:v>0.96180089999999996</c:v>
                </c:pt>
                <c:pt idx="590">
                  <c:v>0.96176689999999998</c:v>
                </c:pt>
                <c:pt idx="591">
                  <c:v>0.96175469999999996</c:v>
                </c:pt>
                <c:pt idx="592">
                  <c:v>0.96174269999999995</c:v>
                </c:pt>
                <c:pt idx="593">
                  <c:v>0.96173660000000005</c:v>
                </c:pt>
                <c:pt idx="594">
                  <c:v>0.96170750000000005</c:v>
                </c:pt>
                <c:pt idx="595">
                  <c:v>0.96170750000000005</c:v>
                </c:pt>
                <c:pt idx="596">
                  <c:v>0.9616943</c:v>
                </c:pt>
                <c:pt idx="597">
                  <c:v>0.96167420000000003</c:v>
                </c:pt>
                <c:pt idx="598">
                  <c:v>0.96166629999999997</c:v>
                </c:pt>
                <c:pt idx="599">
                  <c:v>0.96166799999999997</c:v>
                </c:pt>
                <c:pt idx="600">
                  <c:v>0.96167329999999995</c:v>
                </c:pt>
                <c:pt idx="601">
                  <c:v>0.96168310000000001</c:v>
                </c:pt>
                <c:pt idx="602">
                  <c:v>0.96166770000000001</c:v>
                </c:pt>
                <c:pt idx="603">
                  <c:v>0.96165849999999997</c:v>
                </c:pt>
                <c:pt idx="604">
                  <c:v>0.96165420000000001</c:v>
                </c:pt>
                <c:pt idx="605">
                  <c:v>0.96164830000000001</c:v>
                </c:pt>
                <c:pt idx="606">
                  <c:v>0.96165219999999996</c:v>
                </c:pt>
                <c:pt idx="607">
                  <c:v>0.96163520000000002</c:v>
                </c:pt>
                <c:pt idx="608">
                  <c:v>0.96163980000000004</c:v>
                </c:pt>
                <c:pt idx="609">
                  <c:v>0.9616344</c:v>
                </c:pt>
                <c:pt idx="610">
                  <c:v>0.96163699999999996</c:v>
                </c:pt>
                <c:pt idx="611">
                  <c:v>0.96162919999999996</c:v>
                </c:pt>
                <c:pt idx="612">
                  <c:v>0.96163730000000003</c:v>
                </c:pt>
                <c:pt idx="613">
                  <c:v>0.96163350000000003</c:v>
                </c:pt>
                <c:pt idx="614">
                  <c:v>0.96162230000000004</c:v>
                </c:pt>
                <c:pt idx="615">
                  <c:v>0.96161529999999995</c:v>
                </c:pt>
                <c:pt idx="616">
                  <c:v>0.96160420000000002</c:v>
                </c:pt>
                <c:pt idx="617">
                  <c:v>0.96160080000000003</c:v>
                </c:pt>
                <c:pt idx="618">
                  <c:v>0.96159260000000002</c:v>
                </c:pt>
                <c:pt idx="619">
                  <c:v>0.96158619999999995</c:v>
                </c:pt>
                <c:pt idx="620">
                  <c:v>0.96158120000000002</c:v>
                </c:pt>
                <c:pt idx="621">
                  <c:v>0.96158980000000005</c:v>
                </c:pt>
                <c:pt idx="622">
                  <c:v>0.96158529999999998</c:v>
                </c:pt>
                <c:pt idx="623">
                  <c:v>0.96158220000000005</c:v>
                </c:pt>
                <c:pt idx="624">
                  <c:v>0.96156889999999995</c:v>
                </c:pt>
                <c:pt idx="625">
                  <c:v>0.96157859999999995</c:v>
                </c:pt>
                <c:pt idx="626">
                  <c:v>0.96156719999999996</c:v>
                </c:pt>
                <c:pt idx="627">
                  <c:v>0.96157250000000005</c:v>
                </c:pt>
                <c:pt idx="628">
                  <c:v>0.96157130000000002</c:v>
                </c:pt>
                <c:pt idx="629">
                  <c:v>0.96156620000000004</c:v>
                </c:pt>
                <c:pt idx="630">
                  <c:v>0.96155710000000005</c:v>
                </c:pt>
                <c:pt idx="631">
                  <c:v>0.96154329999999999</c:v>
                </c:pt>
                <c:pt idx="632">
                  <c:v>0.96155679999999999</c:v>
                </c:pt>
                <c:pt idx="633">
                  <c:v>0.96156629999999998</c:v>
                </c:pt>
                <c:pt idx="634">
                  <c:v>0.96154430000000002</c:v>
                </c:pt>
                <c:pt idx="635">
                  <c:v>0.96154260000000003</c:v>
                </c:pt>
                <c:pt idx="636">
                  <c:v>0.96153049999999995</c:v>
                </c:pt>
                <c:pt idx="637">
                  <c:v>0.96151810000000004</c:v>
                </c:pt>
                <c:pt idx="638">
                  <c:v>0.96150020000000003</c:v>
                </c:pt>
                <c:pt idx="639">
                  <c:v>0.9614878</c:v>
                </c:pt>
                <c:pt idx="640">
                  <c:v>0.96149269999999998</c:v>
                </c:pt>
                <c:pt idx="641">
                  <c:v>0.96148690000000003</c:v>
                </c:pt>
                <c:pt idx="642">
                  <c:v>0.96148029999999995</c:v>
                </c:pt>
                <c:pt idx="643">
                  <c:v>0.96147519999999997</c:v>
                </c:pt>
                <c:pt idx="644">
                  <c:v>0.96146600000000004</c:v>
                </c:pt>
                <c:pt idx="645">
                  <c:v>0.96145369999999997</c:v>
                </c:pt>
                <c:pt idx="646">
                  <c:v>0.96144350000000001</c:v>
                </c:pt>
                <c:pt idx="647">
                  <c:v>0.96142939999999999</c:v>
                </c:pt>
                <c:pt idx="648">
                  <c:v>0.96141589999999999</c:v>
                </c:pt>
                <c:pt idx="649">
                  <c:v>0.96140720000000002</c:v>
                </c:pt>
                <c:pt idx="650">
                  <c:v>0.96140159999999997</c:v>
                </c:pt>
                <c:pt idx="651">
                  <c:v>0.96139209999999997</c:v>
                </c:pt>
                <c:pt idx="652">
                  <c:v>0.96139039999999998</c:v>
                </c:pt>
                <c:pt idx="653">
                  <c:v>0.96137090000000003</c:v>
                </c:pt>
                <c:pt idx="654">
                  <c:v>0.96136889999999997</c:v>
                </c:pt>
                <c:pt idx="655">
                  <c:v>0.96137430000000001</c:v>
                </c:pt>
                <c:pt idx="656">
                  <c:v>0.96135280000000001</c:v>
                </c:pt>
                <c:pt idx="657">
                  <c:v>0.96134730000000002</c:v>
                </c:pt>
                <c:pt idx="658">
                  <c:v>0.96135479999999995</c:v>
                </c:pt>
                <c:pt idx="659">
                  <c:v>0.96134350000000002</c:v>
                </c:pt>
                <c:pt idx="660">
                  <c:v>0.96133429999999997</c:v>
                </c:pt>
                <c:pt idx="661">
                  <c:v>0.96132720000000005</c:v>
                </c:pt>
                <c:pt idx="662">
                  <c:v>0.96132340000000005</c:v>
                </c:pt>
                <c:pt idx="663">
                  <c:v>0.96131489999999997</c:v>
                </c:pt>
                <c:pt idx="664">
                  <c:v>0.96130369999999998</c:v>
                </c:pt>
                <c:pt idx="665">
                  <c:v>0.96129330000000002</c:v>
                </c:pt>
                <c:pt idx="666">
                  <c:v>0.96128829999999998</c:v>
                </c:pt>
                <c:pt idx="667">
                  <c:v>0.96128670000000005</c:v>
                </c:pt>
                <c:pt idx="668">
                  <c:v>0.96127890000000005</c:v>
                </c:pt>
                <c:pt idx="669">
                  <c:v>0.96127119999999999</c:v>
                </c:pt>
                <c:pt idx="670">
                  <c:v>0.96126869999999998</c:v>
                </c:pt>
                <c:pt idx="671">
                  <c:v>0.96125879999999997</c:v>
                </c:pt>
                <c:pt idx="672">
                  <c:v>0.96083169999999996</c:v>
                </c:pt>
                <c:pt idx="673">
                  <c:v>0.95986499999999997</c:v>
                </c:pt>
                <c:pt idx="674">
                  <c:v>0.95984829999999999</c:v>
                </c:pt>
                <c:pt idx="675">
                  <c:v>0.95981300000000003</c:v>
                </c:pt>
                <c:pt idx="676">
                  <c:v>0.9598023</c:v>
                </c:pt>
                <c:pt idx="677">
                  <c:v>0.95979420000000004</c:v>
                </c:pt>
                <c:pt idx="678">
                  <c:v>0.95978200000000002</c:v>
                </c:pt>
                <c:pt idx="679">
                  <c:v>0.95977670000000004</c:v>
                </c:pt>
                <c:pt idx="680">
                  <c:v>0.95978350000000001</c:v>
                </c:pt>
                <c:pt idx="681">
                  <c:v>0.95974760000000003</c:v>
                </c:pt>
                <c:pt idx="682">
                  <c:v>0.9597194</c:v>
                </c:pt>
                <c:pt idx="683">
                  <c:v>0.95970630000000001</c:v>
                </c:pt>
                <c:pt idx="684">
                  <c:v>0.95969800000000005</c:v>
                </c:pt>
                <c:pt idx="685">
                  <c:v>0.95969150000000003</c:v>
                </c:pt>
                <c:pt idx="686">
                  <c:v>0.95966879999999999</c:v>
                </c:pt>
                <c:pt idx="687">
                  <c:v>0.95964839999999996</c:v>
                </c:pt>
                <c:pt idx="688">
                  <c:v>0.95962740000000002</c:v>
                </c:pt>
                <c:pt idx="689">
                  <c:v>0.9596152</c:v>
                </c:pt>
                <c:pt idx="690">
                  <c:v>0.95959329999999998</c:v>
                </c:pt>
                <c:pt idx="691">
                  <c:v>0.95956520000000001</c:v>
                </c:pt>
                <c:pt idx="692">
                  <c:v>0.95954360000000005</c:v>
                </c:pt>
                <c:pt idx="693">
                  <c:v>0.95951969999999998</c:v>
                </c:pt>
                <c:pt idx="694">
                  <c:v>0.95950610000000003</c:v>
                </c:pt>
                <c:pt idx="695">
                  <c:v>0.95948840000000002</c:v>
                </c:pt>
                <c:pt idx="696">
                  <c:v>0.95950440000000004</c:v>
                </c:pt>
                <c:pt idx="697">
                  <c:v>0.95948770000000005</c:v>
                </c:pt>
                <c:pt idx="698">
                  <c:v>0.95945930000000001</c:v>
                </c:pt>
                <c:pt idx="699">
                  <c:v>0.95945380000000002</c:v>
                </c:pt>
                <c:pt idx="700">
                  <c:v>0.95918320000000001</c:v>
                </c:pt>
                <c:pt idx="701">
                  <c:v>0.95852879999999996</c:v>
                </c:pt>
                <c:pt idx="702">
                  <c:v>0.95850749999999996</c:v>
                </c:pt>
                <c:pt idx="703">
                  <c:v>0.95845400000000003</c:v>
                </c:pt>
                <c:pt idx="704">
                  <c:v>0.95842760000000005</c:v>
                </c:pt>
                <c:pt idx="705">
                  <c:v>0.95840760000000003</c:v>
                </c:pt>
                <c:pt idx="706">
                  <c:v>0.95838780000000001</c:v>
                </c:pt>
                <c:pt idx="707">
                  <c:v>0.95836299999999996</c:v>
                </c:pt>
                <c:pt idx="708">
                  <c:v>0.9583623</c:v>
                </c:pt>
                <c:pt idx="709">
                  <c:v>0.95834030000000003</c:v>
                </c:pt>
                <c:pt idx="710">
                  <c:v>0.95831599999999995</c:v>
                </c:pt>
                <c:pt idx="711">
                  <c:v>0.95828740000000001</c:v>
                </c:pt>
                <c:pt idx="712">
                  <c:v>0.95826299999999998</c:v>
                </c:pt>
                <c:pt idx="713">
                  <c:v>0.95823749999999996</c:v>
                </c:pt>
                <c:pt idx="714">
                  <c:v>0.95822169999999995</c:v>
                </c:pt>
                <c:pt idx="715">
                  <c:v>0.95821029999999996</c:v>
                </c:pt>
                <c:pt idx="716">
                  <c:v>0.95817549999999996</c:v>
                </c:pt>
                <c:pt idx="717">
                  <c:v>0.9581269</c:v>
                </c:pt>
                <c:pt idx="718">
                  <c:v>0.95811250000000003</c:v>
                </c:pt>
                <c:pt idx="719">
                  <c:v>0.9580786</c:v>
                </c:pt>
                <c:pt idx="720">
                  <c:v>0.95803280000000002</c:v>
                </c:pt>
                <c:pt idx="721">
                  <c:v>0.95800339999999995</c:v>
                </c:pt>
                <c:pt idx="722">
                  <c:v>0.95798320000000003</c:v>
                </c:pt>
                <c:pt idx="723">
                  <c:v>0.95795609999999998</c:v>
                </c:pt>
                <c:pt idx="724">
                  <c:v>0.95793059999999997</c:v>
                </c:pt>
                <c:pt idx="725">
                  <c:v>0.95787710000000004</c:v>
                </c:pt>
                <c:pt idx="726">
                  <c:v>0.95782979999999995</c:v>
                </c:pt>
                <c:pt idx="727">
                  <c:v>0.95779080000000005</c:v>
                </c:pt>
                <c:pt idx="728">
                  <c:v>0.95778960000000002</c:v>
                </c:pt>
                <c:pt idx="729">
                  <c:v>0.95777630000000002</c:v>
                </c:pt>
                <c:pt idx="730">
                  <c:v>0.95774729999999997</c:v>
                </c:pt>
                <c:pt idx="731">
                  <c:v>0.9575958</c:v>
                </c:pt>
                <c:pt idx="732">
                  <c:v>0.95737709999999998</c:v>
                </c:pt>
                <c:pt idx="733">
                  <c:v>0.95731739999999999</c:v>
                </c:pt>
                <c:pt idx="734">
                  <c:v>0.95726290000000003</c:v>
                </c:pt>
                <c:pt idx="735">
                  <c:v>0.95722390000000002</c:v>
                </c:pt>
                <c:pt idx="736">
                  <c:v>0.95713680000000001</c:v>
                </c:pt>
                <c:pt idx="737">
                  <c:v>0.95707350000000002</c:v>
                </c:pt>
                <c:pt idx="738">
                  <c:v>0.95703570000000004</c:v>
                </c:pt>
                <c:pt idx="739">
                  <c:v>0.95697259999999995</c:v>
                </c:pt>
                <c:pt idx="740">
                  <c:v>0.95694299999999999</c:v>
                </c:pt>
                <c:pt idx="741">
                  <c:v>0.95688910000000005</c:v>
                </c:pt>
                <c:pt idx="742">
                  <c:v>0.95679340000000002</c:v>
                </c:pt>
                <c:pt idx="743">
                  <c:v>0.95673529999999996</c:v>
                </c:pt>
                <c:pt idx="744">
                  <c:v>0.9566578</c:v>
                </c:pt>
                <c:pt idx="745">
                  <c:v>0.9565707</c:v>
                </c:pt>
                <c:pt idx="746">
                  <c:v>0.95652470000000001</c:v>
                </c:pt>
                <c:pt idx="747">
                  <c:v>0.95646059999999999</c:v>
                </c:pt>
                <c:pt idx="748">
                  <c:v>0.95636920000000003</c:v>
                </c:pt>
                <c:pt idx="749">
                  <c:v>0.95629920000000002</c:v>
                </c:pt>
                <c:pt idx="750">
                  <c:v>0.95627200000000001</c:v>
                </c:pt>
                <c:pt idx="751">
                  <c:v>0.9561984</c:v>
                </c:pt>
                <c:pt idx="752">
                  <c:v>0.95548679999999997</c:v>
                </c:pt>
                <c:pt idx="753">
                  <c:v>0.95433699999999999</c:v>
                </c:pt>
                <c:pt idx="754">
                  <c:v>0.95456079999999999</c:v>
                </c:pt>
                <c:pt idx="755">
                  <c:v>0.9546289</c:v>
                </c:pt>
                <c:pt idx="756">
                  <c:v>0.95464380000000004</c:v>
                </c:pt>
                <c:pt idx="757">
                  <c:v>0.95460789999999995</c:v>
                </c:pt>
                <c:pt idx="758">
                  <c:v>0.95461720000000005</c:v>
                </c:pt>
                <c:pt idx="759">
                  <c:v>0.95457400000000003</c:v>
                </c:pt>
                <c:pt idx="760">
                  <c:v>0.9545479</c:v>
                </c:pt>
                <c:pt idx="761">
                  <c:v>0.95450769999999996</c:v>
                </c:pt>
                <c:pt idx="762">
                  <c:v>0.9545479</c:v>
                </c:pt>
                <c:pt idx="763">
                  <c:v>0.95452429999999999</c:v>
                </c:pt>
                <c:pt idx="764">
                  <c:v>0.9544821</c:v>
                </c:pt>
                <c:pt idx="765">
                  <c:v>0.95447320000000002</c:v>
                </c:pt>
                <c:pt idx="766">
                  <c:v>0.95444249999999997</c:v>
                </c:pt>
                <c:pt idx="767">
                  <c:v>0.95439039999999997</c:v>
                </c:pt>
                <c:pt idx="768">
                  <c:v>0.95438520000000004</c:v>
                </c:pt>
                <c:pt idx="769">
                  <c:v>0.95435689999999995</c:v>
                </c:pt>
                <c:pt idx="770">
                  <c:v>0.95434750000000002</c:v>
                </c:pt>
                <c:pt idx="771">
                  <c:v>0.95431730000000003</c:v>
                </c:pt>
                <c:pt idx="772">
                  <c:v>0.95431319999999997</c:v>
                </c:pt>
                <c:pt idx="773">
                  <c:v>0.95430340000000002</c:v>
                </c:pt>
                <c:pt idx="774">
                  <c:v>0.95426960000000005</c:v>
                </c:pt>
                <c:pt idx="775">
                  <c:v>0.95411950000000001</c:v>
                </c:pt>
                <c:pt idx="776">
                  <c:v>0.9540459</c:v>
                </c:pt>
                <c:pt idx="777">
                  <c:v>0.95400600000000002</c:v>
                </c:pt>
                <c:pt idx="778">
                  <c:v>0.95385569999999997</c:v>
                </c:pt>
                <c:pt idx="779">
                  <c:v>0.95385019999999998</c:v>
                </c:pt>
                <c:pt idx="780">
                  <c:v>0.95382049999999996</c:v>
                </c:pt>
                <c:pt idx="781">
                  <c:v>0.95380569999999998</c:v>
                </c:pt>
                <c:pt idx="782">
                  <c:v>0.95375670000000001</c:v>
                </c:pt>
                <c:pt idx="783">
                  <c:v>0.95375710000000002</c:v>
                </c:pt>
                <c:pt idx="784">
                  <c:v>0.95372330000000005</c:v>
                </c:pt>
                <c:pt idx="785">
                  <c:v>0.95367440000000003</c:v>
                </c:pt>
                <c:pt idx="786">
                  <c:v>0.95366629999999997</c:v>
                </c:pt>
                <c:pt idx="787">
                  <c:v>0.95364400000000005</c:v>
                </c:pt>
                <c:pt idx="788">
                  <c:v>0.95360100000000003</c:v>
                </c:pt>
                <c:pt idx="789">
                  <c:v>0.95360690000000004</c:v>
                </c:pt>
                <c:pt idx="790">
                  <c:v>0.95356560000000001</c:v>
                </c:pt>
                <c:pt idx="791">
                  <c:v>0.95355659999999998</c:v>
                </c:pt>
                <c:pt idx="792">
                  <c:v>0.95350550000000001</c:v>
                </c:pt>
                <c:pt idx="793">
                  <c:v>0.95346759999999997</c:v>
                </c:pt>
                <c:pt idx="794">
                  <c:v>0.95339750000000001</c:v>
                </c:pt>
                <c:pt idx="795">
                  <c:v>0.95335289999999995</c:v>
                </c:pt>
                <c:pt idx="796">
                  <c:v>0.95330809999999999</c:v>
                </c:pt>
                <c:pt idx="797">
                  <c:v>0.95330079999999995</c:v>
                </c:pt>
                <c:pt idx="798">
                  <c:v>0.95324450000000005</c:v>
                </c:pt>
                <c:pt idx="799">
                  <c:v>0.95320559999999999</c:v>
                </c:pt>
                <c:pt idx="800">
                  <c:v>0.95316990000000001</c:v>
                </c:pt>
                <c:pt idx="801">
                  <c:v>0.95314209999999999</c:v>
                </c:pt>
                <c:pt idx="802">
                  <c:v>0.95309060000000001</c:v>
                </c:pt>
                <c:pt idx="803">
                  <c:v>0.95307430000000004</c:v>
                </c:pt>
                <c:pt idx="804">
                  <c:v>0.95303119999999997</c:v>
                </c:pt>
                <c:pt idx="805">
                  <c:v>0.95298729999999998</c:v>
                </c:pt>
                <c:pt idx="806">
                  <c:v>0.95290589999999997</c:v>
                </c:pt>
                <c:pt idx="807">
                  <c:v>0.95283689999999999</c:v>
                </c:pt>
                <c:pt idx="808">
                  <c:v>0.95282800000000001</c:v>
                </c:pt>
                <c:pt idx="809">
                  <c:v>0.95279919999999996</c:v>
                </c:pt>
                <c:pt idx="810">
                  <c:v>0.95279009999999997</c:v>
                </c:pt>
                <c:pt idx="811">
                  <c:v>0.95273589999999997</c:v>
                </c:pt>
                <c:pt idx="812">
                  <c:v>0.95273019999999997</c:v>
                </c:pt>
                <c:pt idx="813">
                  <c:v>0.95267520000000006</c:v>
                </c:pt>
                <c:pt idx="814">
                  <c:v>0.9526348</c:v>
                </c:pt>
                <c:pt idx="815">
                  <c:v>0.95257959999999997</c:v>
                </c:pt>
                <c:pt idx="816">
                  <c:v>0.95240369999999996</c:v>
                </c:pt>
                <c:pt idx="817">
                  <c:v>0.95223449999999998</c:v>
                </c:pt>
                <c:pt idx="818">
                  <c:v>0.95212680000000005</c:v>
                </c:pt>
                <c:pt idx="819">
                  <c:v>0.95199420000000001</c:v>
                </c:pt>
                <c:pt idx="820">
                  <c:v>0.95189509999999999</c:v>
                </c:pt>
                <c:pt idx="821">
                  <c:v>0.95174910000000001</c:v>
                </c:pt>
                <c:pt idx="822">
                  <c:v>0.95149850000000002</c:v>
                </c:pt>
                <c:pt idx="823">
                  <c:v>0.95132139999999998</c:v>
                </c:pt>
                <c:pt idx="824">
                  <c:v>0.95119900000000002</c:v>
                </c:pt>
                <c:pt idx="825">
                  <c:v>0.95123550000000001</c:v>
                </c:pt>
                <c:pt idx="826">
                  <c:v>0.95127499999999998</c:v>
                </c:pt>
                <c:pt idx="827">
                  <c:v>0.95124869999999995</c:v>
                </c:pt>
                <c:pt idx="828">
                  <c:v>0.95122209999999996</c:v>
                </c:pt>
                <c:pt idx="829">
                  <c:v>0.95124819999999999</c:v>
                </c:pt>
                <c:pt idx="830">
                  <c:v>0.9512756</c:v>
                </c:pt>
                <c:pt idx="831">
                  <c:v>0.95123659999999999</c:v>
                </c:pt>
                <c:pt idx="832">
                  <c:v>0.9512659</c:v>
                </c:pt>
                <c:pt idx="833">
                  <c:v>0.95116449999999997</c:v>
                </c:pt>
                <c:pt idx="834">
                  <c:v>0.95112799999999997</c:v>
                </c:pt>
                <c:pt idx="835">
                  <c:v>0.95112169999999996</c:v>
                </c:pt>
                <c:pt idx="836">
                  <c:v>0.95112140000000001</c:v>
                </c:pt>
                <c:pt idx="837">
                  <c:v>0.9511115</c:v>
                </c:pt>
                <c:pt idx="838">
                  <c:v>0.95107430000000004</c:v>
                </c:pt>
                <c:pt idx="839">
                  <c:v>0.95106999999999997</c:v>
                </c:pt>
                <c:pt idx="840">
                  <c:v>0.95110459999999997</c:v>
                </c:pt>
                <c:pt idx="841">
                  <c:v>0.95107770000000003</c:v>
                </c:pt>
                <c:pt idx="842">
                  <c:v>0.95103360000000003</c:v>
                </c:pt>
                <c:pt idx="843">
                  <c:v>0.95096860000000005</c:v>
                </c:pt>
                <c:pt idx="844">
                  <c:v>0.95085350000000002</c:v>
                </c:pt>
                <c:pt idx="845">
                  <c:v>0.95082359999999999</c:v>
                </c:pt>
                <c:pt idx="846">
                  <c:v>0.95077500000000004</c:v>
                </c:pt>
                <c:pt idx="847">
                  <c:v>0.95074429999999999</c:v>
                </c:pt>
                <c:pt idx="848">
                  <c:v>0.95066150000000005</c:v>
                </c:pt>
                <c:pt idx="849">
                  <c:v>0.95066989999999996</c:v>
                </c:pt>
                <c:pt idx="850">
                  <c:v>0.95063750000000002</c:v>
                </c:pt>
                <c:pt idx="851">
                  <c:v>0.95060770000000006</c:v>
                </c:pt>
                <c:pt idx="852">
                  <c:v>0.95062360000000001</c:v>
                </c:pt>
                <c:pt idx="853">
                  <c:v>0.95038199999999995</c:v>
                </c:pt>
                <c:pt idx="854">
                  <c:v>0.94956130000000005</c:v>
                </c:pt>
                <c:pt idx="855">
                  <c:v>0.94956189999999996</c:v>
                </c:pt>
                <c:pt idx="856">
                  <c:v>0.94953080000000001</c:v>
                </c:pt>
                <c:pt idx="857">
                  <c:v>0.94946140000000001</c:v>
                </c:pt>
                <c:pt idx="858">
                  <c:v>0.94944229999999996</c:v>
                </c:pt>
                <c:pt idx="859">
                  <c:v>0.94941070000000005</c:v>
                </c:pt>
                <c:pt idx="860">
                  <c:v>0.94937070000000001</c:v>
                </c:pt>
                <c:pt idx="861">
                  <c:v>0.94937289999999996</c:v>
                </c:pt>
                <c:pt idx="862">
                  <c:v>0.94934410000000002</c:v>
                </c:pt>
                <c:pt idx="863">
                  <c:v>0.94933319999999999</c:v>
                </c:pt>
                <c:pt idx="864">
                  <c:v>0.94934470000000004</c:v>
                </c:pt>
                <c:pt idx="865">
                  <c:v>0.94928469999999998</c:v>
                </c:pt>
                <c:pt idx="866">
                  <c:v>0.94928319999999999</c:v>
                </c:pt>
                <c:pt idx="867">
                  <c:v>0.94923380000000002</c:v>
                </c:pt>
                <c:pt idx="868">
                  <c:v>0.94913069999999999</c:v>
                </c:pt>
                <c:pt idx="869">
                  <c:v>0.94907750000000002</c:v>
                </c:pt>
                <c:pt idx="870">
                  <c:v>0.94907629999999998</c:v>
                </c:pt>
                <c:pt idx="871">
                  <c:v>0.94904829999999996</c:v>
                </c:pt>
                <c:pt idx="872">
                  <c:v>0.94903389999999999</c:v>
                </c:pt>
                <c:pt idx="873">
                  <c:v>0.94894610000000001</c:v>
                </c:pt>
                <c:pt idx="874">
                  <c:v>0.94891369999999997</c:v>
                </c:pt>
                <c:pt idx="875">
                  <c:v>0.94884579999999996</c:v>
                </c:pt>
                <c:pt idx="876">
                  <c:v>0.9488432</c:v>
                </c:pt>
                <c:pt idx="877">
                  <c:v>0.94881420000000005</c:v>
                </c:pt>
                <c:pt idx="878">
                  <c:v>0.94879519999999995</c:v>
                </c:pt>
                <c:pt idx="879">
                  <c:v>0.94872290000000004</c:v>
                </c:pt>
                <c:pt idx="880">
                  <c:v>0.94869219999999999</c:v>
                </c:pt>
                <c:pt idx="881">
                  <c:v>0.94860040000000001</c:v>
                </c:pt>
                <c:pt idx="882">
                  <c:v>0.94857210000000003</c:v>
                </c:pt>
                <c:pt idx="883">
                  <c:v>0.94857429999999998</c:v>
                </c:pt>
                <c:pt idx="884">
                  <c:v>0.94857910000000001</c:v>
                </c:pt>
                <c:pt idx="885">
                  <c:v>0.9485517</c:v>
                </c:pt>
                <c:pt idx="886">
                  <c:v>0.94853730000000003</c:v>
                </c:pt>
                <c:pt idx="887">
                  <c:v>0.94852110000000001</c:v>
                </c:pt>
                <c:pt idx="888">
                  <c:v>0.94840420000000003</c:v>
                </c:pt>
                <c:pt idx="889">
                  <c:v>0.94841430000000004</c:v>
                </c:pt>
                <c:pt idx="890">
                  <c:v>0.94839030000000002</c:v>
                </c:pt>
                <c:pt idx="891">
                  <c:v>0.94833829999999997</c:v>
                </c:pt>
                <c:pt idx="892">
                  <c:v>0.94824779999999997</c:v>
                </c:pt>
                <c:pt idx="893">
                  <c:v>0.94816789999999995</c:v>
                </c:pt>
                <c:pt idx="894">
                  <c:v>0.94818639999999998</c:v>
                </c:pt>
                <c:pt idx="895">
                  <c:v>0.94809290000000002</c:v>
                </c:pt>
                <c:pt idx="896">
                  <c:v>0.94809849999999996</c:v>
                </c:pt>
                <c:pt idx="897">
                  <c:v>0.9481098</c:v>
                </c:pt>
                <c:pt idx="898">
                  <c:v>0.94801440000000003</c:v>
                </c:pt>
                <c:pt idx="899">
                  <c:v>0.94804219999999995</c:v>
                </c:pt>
                <c:pt idx="900">
                  <c:v>0.94811909999999999</c:v>
                </c:pt>
                <c:pt idx="901">
                  <c:v>0.94810050000000001</c:v>
                </c:pt>
                <c:pt idx="902">
                  <c:v>0.94807419999999998</c:v>
                </c:pt>
                <c:pt idx="903">
                  <c:v>0.94805260000000002</c:v>
                </c:pt>
                <c:pt idx="904">
                  <c:v>0.94804650000000001</c:v>
                </c:pt>
                <c:pt idx="905">
                  <c:v>0.94805680000000003</c:v>
                </c:pt>
                <c:pt idx="906">
                  <c:v>0.94801670000000005</c:v>
                </c:pt>
                <c:pt idx="907">
                  <c:v>0.94800340000000005</c:v>
                </c:pt>
                <c:pt idx="908">
                  <c:v>0.94796910000000001</c:v>
                </c:pt>
                <c:pt idx="909">
                  <c:v>0.94792469999999995</c:v>
                </c:pt>
                <c:pt idx="910">
                  <c:v>0.94788689999999998</c:v>
                </c:pt>
                <c:pt idx="911">
                  <c:v>0.94787529999999998</c:v>
                </c:pt>
                <c:pt idx="912">
                  <c:v>0.94779650000000004</c:v>
                </c:pt>
                <c:pt idx="913">
                  <c:v>0.94773870000000004</c:v>
                </c:pt>
                <c:pt idx="914">
                  <c:v>0.94766139999999999</c:v>
                </c:pt>
                <c:pt idx="915">
                  <c:v>0.94768180000000002</c:v>
                </c:pt>
                <c:pt idx="916">
                  <c:v>0.94769210000000004</c:v>
                </c:pt>
                <c:pt idx="917">
                  <c:v>0.94767480000000004</c:v>
                </c:pt>
                <c:pt idx="918">
                  <c:v>0.9476869</c:v>
                </c:pt>
                <c:pt idx="919">
                  <c:v>0.94765920000000003</c:v>
                </c:pt>
                <c:pt idx="920">
                  <c:v>0.94766660000000003</c:v>
                </c:pt>
                <c:pt idx="921">
                  <c:v>0.94769829999999999</c:v>
                </c:pt>
                <c:pt idx="922">
                  <c:v>0.94770650000000001</c:v>
                </c:pt>
                <c:pt idx="923">
                  <c:v>0.94771329999999998</c:v>
                </c:pt>
                <c:pt idx="924">
                  <c:v>0.94767480000000004</c:v>
                </c:pt>
                <c:pt idx="925">
                  <c:v>0.94769170000000003</c:v>
                </c:pt>
                <c:pt idx="926">
                  <c:v>0.9477196</c:v>
                </c:pt>
                <c:pt idx="927">
                  <c:v>0.94767610000000002</c:v>
                </c:pt>
                <c:pt idx="928">
                  <c:v>0.94769400000000004</c:v>
                </c:pt>
                <c:pt idx="929">
                  <c:v>0.94769119999999996</c:v>
                </c:pt>
                <c:pt idx="930">
                  <c:v>0.94766819999999996</c:v>
                </c:pt>
                <c:pt idx="931">
                  <c:v>0.94760429999999995</c:v>
                </c:pt>
                <c:pt idx="932">
                  <c:v>0.94757670000000005</c:v>
                </c:pt>
                <c:pt idx="933">
                  <c:v>0.94756269999999998</c:v>
                </c:pt>
                <c:pt idx="934">
                  <c:v>0.94754620000000001</c:v>
                </c:pt>
                <c:pt idx="935">
                  <c:v>0.94752329999999996</c:v>
                </c:pt>
                <c:pt idx="936">
                  <c:v>0.94748279999999996</c:v>
                </c:pt>
                <c:pt idx="937">
                  <c:v>0.94742459999999995</c:v>
                </c:pt>
                <c:pt idx="938">
                  <c:v>0.94744340000000005</c:v>
                </c:pt>
                <c:pt idx="939">
                  <c:v>0.94743080000000002</c:v>
                </c:pt>
                <c:pt idx="940">
                  <c:v>0.94744890000000004</c:v>
                </c:pt>
                <c:pt idx="941">
                  <c:v>0.94740360000000001</c:v>
                </c:pt>
                <c:pt idx="942">
                  <c:v>0.94740979999999997</c:v>
                </c:pt>
                <c:pt idx="943">
                  <c:v>0.94745599999999996</c:v>
                </c:pt>
                <c:pt idx="944">
                  <c:v>0.9474129</c:v>
                </c:pt>
                <c:pt idx="945">
                  <c:v>0.94742839999999995</c:v>
                </c:pt>
                <c:pt idx="946">
                  <c:v>0.94743409999999995</c:v>
                </c:pt>
                <c:pt idx="947">
                  <c:v>0.94736600000000004</c:v>
                </c:pt>
                <c:pt idx="948">
                  <c:v>0.9472952</c:v>
                </c:pt>
                <c:pt idx="949">
                  <c:v>0.94728449999999997</c:v>
                </c:pt>
                <c:pt idx="950">
                  <c:v>0.94724909999999996</c:v>
                </c:pt>
                <c:pt idx="951">
                  <c:v>0.94726250000000001</c:v>
                </c:pt>
                <c:pt idx="952">
                  <c:v>0.94724160000000002</c:v>
                </c:pt>
                <c:pt idx="953">
                  <c:v>0.94718340000000001</c:v>
                </c:pt>
                <c:pt idx="954">
                  <c:v>0.94710640000000001</c:v>
                </c:pt>
                <c:pt idx="955">
                  <c:v>0.9471252</c:v>
                </c:pt>
                <c:pt idx="956">
                  <c:v>0.94706009999999996</c:v>
                </c:pt>
                <c:pt idx="957">
                  <c:v>0.94705119999999998</c:v>
                </c:pt>
                <c:pt idx="958">
                  <c:v>0.94704940000000004</c:v>
                </c:pt>
                <c:pt idx="959">
                  <c:v>0.94701349999999995</c:v>
                </c:pt>
                <c:pt idx="960">
                  <c:v>0.94701659999999999</c:v>
                </c:pt>
                <c:pt idx="961">
                  <c:v>0.94699180000000005</c:v>
                </c:pt>
                <c:pt idx="962">
                  <c:v>0.94701469999999999</c:v>
                </c:pt>
                <c:pt idx="963">
                  <c:v>0.94700289999999998</c:v>
                </c:pt>
                <c:pt idx="964">
                  <c:v>0.94699900000000004</c:v>
                </c:pt>
                <c:pt idx="965">
                  <c:v>0.9469476</c:v>
                </c:pt>
                <c:pt idx="966">
                  <c:v>0.94693850000000002</c:v>
                </c:pt>
                <c:pt idx="967">
                  <c:v>0.94691210000000003</c:v>
                </c:pt>
                <c:pt idx="968">
                  <c:v>0.94691979999999998</c:v>
                </c:pt>
                <c:pt idx="969">
                  <c:v>0.94690010000000002</c:v>
                </c:pt>
                <c:pt idx="970">
                  <c:v>0.94689160000000006</c:v>
                </c:pt>
                <c:pt idx="971">
                  <c:v>0.94688919999999999</c:v>
                </c:pt>
                <c:pt idx="972">
                  <c:v>0.94687399999999999</c:v>
                </c:pt>
                <c:pt idx="973">
                  <c:v>0.94686459999999995</c:v>
                </c:pt>
                <c:pt idx="974">
                  <c:v>0.94685439999999998</c:v>
                </c:pt>
                <c:pt idx="975">
                  <c:v>0.94686669999999995</c:v>
                </c:pt>
                <c:pt idx="976">
                  <c:v>0.94686300000000001</c:v>
                </c:pt>
                <c:pt idx="977">
                  <c:v>0.94684670000000004</c:v>
                </c:pt>
                <c:pt idx="978">
                  <c:v>0.94682129999999998</c:v>
                </c:pt>
                <c:pt idx="979">
                  <c:v>0.94681740000000003</c:v>
                </c:pt>
                <c:pt idx="980">
                  <c:v>0.94680869999999995</c:v>
                </c:pt>
                <c:pt idx="981">
                  <c:v>0.94681530000000003</c:v>
                </c:pt>
                <c:pt idx="982">
                  <c:v>0.94681059999999995</c:v>
                </c:pt>
                <c:pt idx="983">
                  <c:v>0.94679860000000005</c:v>
                </c:pt>
                <c:pt idx="984">
                  <c:v>0.946797</c:v>
                </c:pt>
                <c:pt idx="985">
                  <c:v>0.94678209999999996</c:v>
                </c:pt>
                <c:pt idx="986">
                  <c:v>0.94675739999999997</c:v>
                </c:pt>
                <c:pt idx="987">
                  <c:v>0.94673819999999997</c:v>
                </c:pt>
                <c:pt idx="988">
                  <c:v>0.94673390000000002</c:v>
                </c:pt>
                <c:pt idx="989">
                  <c:v>0.94673160000000001</c:v>
                </c:pt>
                <c:pt idx="990">
                  <c:v>0.94671499999999997</c:v>
                </c:pt>
                <c:pt idx="991">
                  <c:v>0.94670030000000005</c:v>
                </c:pt>
                <c:pt idx="992">
                  <c:v>0.94668129999999995</c:v>
                </c:pt>
                <c:pt idx="993">
                  <c:v>0.94665779999999999</c:v>
                </c:pt>
                <c:pt idx="994">
                  <c:v>0.94664959999999998</c:v>
                </c:pt>
                <c:pt idx="995">
                  <c:v>0.94662869999999999</c:v>
                </c:pt>
                <c:pt idx="996">
                  <c:v>0.94663509999999995</c:v>
                </c:pt>
                <c:pt idx="997">
                  <c:v>0.9466388</c:v>
                </c:pt>
                <c:pt idx="998">
                  <c:v>0.94661309999999999</c:v>
                </c:pt>
                <c:pt idx="999">
                  <c:v>0.94658600000000004</c:v>
                </c:pt>
                <c:pt idx="1000">
                  <c:v>0.94659289999999996</c:v>
                </c:pt>
              </c:numCache>
            </c:numRef>
          </c:yVal>
          <c:smooth val="0"/>
        </c:ser>
        <c:dLbls>
          <c:showLegendKey val="0"/>
          <c:showVal val="0"/>
          <c:showCatName val="0"/>
          <c:showSerName val="0"/>
          <c:showPercent val="0"/>
          <c:showBubbleSize val="0"/>
        </c:dLbls>
        <c:axId val="325184896"/>
        <c:axId val="325185472"/>
      </c:scatterChart>
      <c:valAx>
        <c:axId val="325184896"/>
        <c:scaling>
          <c:orientation val="minMax"/>
          <c:max val="1000"/>
        </c:scaling>
        <c:delete val="0"/>
        <c:axPos val="b"/>
        <c:title>
          <c:tx>
            <c:rich>
              <a:bodyPr/>
              <a:lstStyle/>
              <a:p>
                <a:pPr>
                  <a:defRPr sz="701" b="1" i="0" u="none" strike="noStrike" baseline="0">
                    <a:solidFill>
                      <a:srgbClr val="000000"/>
                    </a:solidFill>
                    <a:latin typeface="Arial"/>
                    <a:ea typeface="Arial"/>
                    <a:cs typeface="Arial"/>
                  </a:defRPr>
                </a:pPr>
                <a:r>
                  <a:t>time step (day)</a:t>
                </a:r>
              </a:p>
            </c:rich>
          </c:tx>
          <c:layout>
            <c:manualLayout>
              <c:xMode val="edge"/>
              <c:yMode val="edge"/>
              <c:x val="0.46725440806045337"/>
              <c:y val="0.91304347826086951"/>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325185472"/>
        <c:crosses val="autoZero"/>
        <c:crossBetween val="midCat"/>
      </c:valAx>
      <c:valAx>
        <c:axId val="325185472"/>
        <c:scaling>
          <c:orientation val="minMax"/>
        </c:scaling>
        <c:delete val="0"/>
        <c:axPos val="l"/>
        <c:title>
          <c:tx>
            <c:rich>
              <a:bodyPr/>
              <a:lstStyle/>
              <a:p>
                <a:pPr>
                  <a:defRPr sz="701" b="1" i="0" u="none" strike="noStrike" baseline="0">
                    <a:solidFill>
                      <a:srgbClr val="000000"/>
                    </a:solidFill>
                    <a:latin typeface="Arial"/>
                    <a:ea typeface="Arial"/>
                    <a:cs typeface="Arial"/>
                  </a:defRPr>
                </a:pPr>
                <a:r>
                  <a:t>Heterozygosity</a:t>
                </a:r>
              </a:p>
            </c:rich>
          </c:tx>
          <c:layout>
            <c:manualLayout>
              <c:xMode val="edge"/>
              <c:yMode val="edge"/>
              <c:x val="1.3853904282115869E-2"/>
              <c:y val="0.41176470588235292"/>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325184896"/>
        <c:crosses val="autoZero"/>
        <c:crossBetween val="midCat"/>
      </c:valAx>
      <c:spPr>
        <a:noFill/>
        <a:ln w="18733">
          <a:noFill/>
        </a:ln>
      </c:spPr>
    </c:plotArea>
    <c:legend>
      <c:legendPos val="t"/>
      <c:layout>
        <c:manualLayout>
          <c:xMode val="edge"/>
          <c:yMode val="edge"/>
          <c:x val="0.32493702770780858"/>
          <c:y val="0.12020460358056266"/>
          <c:w val="0.40680100755667509"/>
          <c:h val="6.1381074168797956E-2"/>
        </c:manualLayout>
      </c:layout>
      <c:overlay val="0"/>
      <c:spPr>
        <a:solidFill>
          <a:srgbClr val="FFFFFF"/>
        </a:solidFill>
        <a:ln w="2342">
          <a:solidFill>
            <a:srgbClr val="000000"/>
          </a:solidFill>
          <a:prstDash val="solid"/>
        </a:ln>
      </c:spPr>
      <c:txPr>
        <a:bodyPr/>
        <a:lstStyle/>
        <a:p>
          <a:pPr>
            <a:defRPr sz="642" b="0" i="0" u="none" strike="noStrike" baseline="0">
              <a:solidFill>
                <a:srgbClr val="000000"/>
              </a:solidFill>
              <a:latin typeface="Arial"/>
              <a:ea typeface="Arial"/>
              <a:cs typeface="Arial"/>
            </a:defRPr>
          </a:pPr>
          <a:endParaRPr lang="fr-FR"/>
        </a:p>
      </c:txPr>
    </c:legend>
    <c:plotVisOnly val="1"/>
    <c:dispBlanksAs val="gap"/>
    <c:showDLblsOverMax val="0"/>
  </c:chart>
  <c:spPr>
    <a:solidFill>
      <a:srgbClr val="FFFFFF"/>
    </a:solidFill>
    <a:ln w="2342">
      <a:solidFill>
        <a:srgbClr val="000000"/>
      </a:solidFill>
      <a:prstDash val="solid"/>
    </a:ln>
  </c:spPr>
  <c:txPr>
    <a:bodyPr/>
    <a:lstStyle/>
    <a:p>
      <a:pPr>
        <a:defRPr sz="701" b="0" i="0" u="none" strike="noStrike" baseline="0">
          <a:solidFill>
            <a:srgbClr val="000000"/>
          </a:solidFill>
          <a:latin typeface="Arial"/>
          <a:ea typeface="Arial"/>
          <a:cs typeface="Arial"/>
        </a:defRPr>
      </a:pPr>
      <a:endParaRPr lang="fr-F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848" b="1" i="0" u="none" strike="noStrike" baseline="0">
                <a:solidFill>
                  <a:srgbClr val="000000"/>
                </a:solidFill>
                <a:latin typeface="Arial"/>
                <a:ea typeface="Arial"/>
                <a:cs typeface="Arial"/>
              </a:defRPr>
            </a:pPr>
            <a:r>
              <a:t>F-statistics</a:t>
            </a:r>
          </a:p>
        </c:rich>
      </c:tx>
      <c:layout>
        <c:manualLayout>
          <c:xMode val="edge"/>
          <c:yMode val="edge"/>
          <c:x val="0.44962216624685136"/>
          <c:y val="2.0460358056265986E-2"/>
        </c:manualLayout>
      </c:layout>
      <c:overlay val="0"/>
      <c:spPr>
        <a:noFill/>
        <a:ln w="18733">
          <a:noFill/>
        </a:ln>
      </c:spPr>
    </c:title>
    <c:autoTitleDeleted val="0"/>
    <c:plotArea>
      <c:layout>
        <c:manualLayout>
          <c:layoutTarget val="inner"/>
          <c:xMode val="edge"/>
          <c:yMode val="edge"/>
          <c:x val="9.5717884130982367E-2"/>
          <c:y val="0.24040920716112532"/>
          <c:w val="0.87279596977329976"/>
          <c:h val="0.6470588235294118"/>
        </c:manualLayout>
      </c:layout>
      <c:scatterChart>
        <c:scatterStyle val="lineMarker"/>
        <c:varyColors val="0"/>
        <c:ser>
          <c:idx val="0"/>
          <c:order val="0"/>
          <c:tx>
            <c:strRef>
              <c:f>'F-stats'!$B$1</c:f>
              <c:strCache>
                <c:ptCount val="1"/>
                <c:pt idx="0">
                  <c:v>W-FIS</c:v>
                </c:pt>
              </c:strCache>
            </c:strRef>
          </c:tx>
          <c:spPr>
            <a:ln w="18733">
              <a:solidFill>
                <a:srgbClr val="000000"/>
              </a:solidFill>
              <a:prstDash val="sysDash"/>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'F-stats'!$B$2:$B$1002</c:f>
              <c:numCache>
                <c:formatCode>General</c:formatCode>
                <c:ptCount val="1001"/>
                <c:pt idx="0">
                  <c:v>-3.2686E-3</c:v>
                </c:pt>
                <c:pt idx="1">
                  <c:v>-3.5322000000000001E-3</c:v>
                </c:pt>
                <c:pt idx="2">
                  <c:v>-3.5620000000000001E-3</c:v>
                </c:pt>
                <c:pt idx="3">
                  <c:v>-3.6137999999999999E-3</c:v>
                </c:pt>
                <c:pt idx="4">
                  <c:v>-3.6553000000000002E-3</c:v>
                </c:pt>
                <c:pt idx="5">
                  <c:v>-3.6619000000000001E-3</c:v>
                </c:pt>
                <c:pt idx="6">
                  <c:v>-3.6570000000000001E-3</c:v>
                </c:pt>
                <c:pt idx="7">
                  <c:v>-3.6751000000000002E-3</c:v>
                </c:pt>
                <c:pt idx="8">
                  <c:v>-3.6662000000000001E-3</c:v>
                </c:pt>
                <c:pt idx="9">
                  <c:v>-3.6694000000000002E-3</c:v>
                </c:pt>
                <c:pt idx="10">
                  <c:v>-3.6871999999999999E-3</c:v>
                </c:pt>
                <c:pt idx="11">
                  <c:v>-3.6882999999999998E-3</c:v>
                </c:pt>
                <c:pt idx="12">
                  <c:v>-3.7009E-3</c:v>
                </c:pt>
                <c:pt idx="13">
                  <c:v>-3.6792999999999999E-3</c:v>
                </c:pt>
                <c:pt idx="14">
                  <c:v>-3.6600999999999999E-3</c:v>
                </c:pt>
                <c:pt idx="15">
                  <c:v>-3.6849000000000001E-3</c:v>
                </c:pt>
                <c:pt idx="16">
                  <c:v>-3.6801999999999998E-3</c:v>
                </c:pt>
                <c:pt idx="17">
                  <c:v>-3.6954000000000002E-3</c:v>
                </c:pt>
                <c:pt idx="18">
                  <c:v>-3.7052000000000001E-3</c:v>
                </c:pt>
                <c:pt idx="19">
                  <c:v>-3.7380999999999998E-3</c:v>
                </c:pt>
                <c:pt idx="20">
                  <c:v>-3.7632E-3</c:v>
                </c:pt>
                <c:pt idx="21">
                  <c:v>-3.7358000000000001E-3</c:v>
                </c:pt>
                <c:pt idx="22">
                  <c:v>-3.7139999999999999E-3</c:v>
                </c:pt>
                <c:pt idx="23">
                  <c:v>-3.735E-3</c:v>
                </c:pt>
                <c:pt idx="24">
                  <c:v>-3.7255000000000001E-3</c:v>
                </c:pt>
                <c:pt idx="25">
                  <c:v>-3.7047999999999998E-3</c:v>
                </c:pt>
                <c:pt idx="26">
                  <c:v>-3.6987999999999999E-3</c:v>
                </c:pt>
                <c:pt idx="27">
                  <c:v>-3.7041999999999999E-3</c:v>
                </c:pt>
                <c:pt idx="28">
                  <c:v>-3.7326999999999998E-3</c:v>
                </c:pt>
                <c:pt idx="29">
                  <c:v>-3.7341000000000002E-3</c:v>
                </c:pt>
                <c:pt idx="30">
                  <c:v>-3.7388999999999999E-3</c:v>
                </c:pt>
                <c:pt idx="31">
                  <c:v>-3.7439000000000001E-3</c:v>
                </c:pt>
                <c:pt idx="32">
                  <c:v>-3.7393999999999999E-3</c:v>
                </c:pt>
                <c:pt idx="33">
                  <c:v>-3.7528000000000001E-3</c:v>
                </c:pt>
                <c:pt idx="34">
                  <c:v>-3.7471000000000002E-3</c:v>
                </c:pt>
                <c:pt idx="35">
                  <c:v>-3.7688999999999999E-3</c:v>
                </c:pt>
                <c:pt idx="36">
                  <c:v>-3.7716999999999998E-3</c:v>
                </c:pt>
                <c:pt idx="37">
                  <c:v>-3.8095999999999998E-3</c:v>
                </c:pt>
                <c:pt idx="38">
                  <c:v>-3.8693E-3</c:v>
                </c:pt>
                <c:pt idx="39">
                  <c:v>-3.8825000000000001E-3</c:v>
                </c:pt>
                <c:pt idx="40">
                  <c:v>-3.8918999999999998E-3</c:v>
                </c:pt>
                <c:pt idx="41">
                  <c:v>-3.8819000000000002E-3</c:v>
                </c:pt>
                <c:pt idx="42">
                  <c:v>-3.8520999999999998E-3</c:v>
                </c:pt>
                <c:pt idx="43">
                  <c:v>-3.8931999999999999E-3</c:v>
                </c:pt>
                <c:pt idx="44">
                  <c:v>-3.9256999999999998E-3</c:v>
                </c:pt>
                <c:pt idx="45">
                  <c:v>-3.9462000000000004E-3</c:v>
                </c:pt>
                <c:pt idx="46">
                  <c:v>-3.9410000000000001E-3</c:v>
                </c:pt>
                <c:pt idx="47">
                  <c:v>-3.9664000000000001E-3</c:v>
                </c:pt>
                <c:pt idx="48">
                  <c:v>-3.9995999999999999E-3</c:v>
                </c:pt>
                <c:pt idx="49">
                  <c:v>-4.0377E-3</c:v>
                </c:pt>
                <c:pt idx="50">
                  <c:v>-4.0509999999999999E-3</c:v>
                </c:pt>
                <c:pt idx="51">
                  <c:v>-4.0343999999999996E-3</c:v>
                </c:pt>
                <c:pt idx="52">
                  <c:v>-4.0502000000000003E-3</c:v>
                </c:pt>
                <c:pt idx="53">
                  <c:v>-4.0511999999999996E-3</c:v>
                </c:pt>
                <c:pt idx="54">
                  <c:v>-4.0733999999999996E-3</c:v>
                </c:pt>
                <c:pt idx="55">
                  <c:v>-4.0867999999999998E-3</c:v>
                </c:pt>
                <c:pt idx="56">
                  <c:v>-4.1098000000000003E-3</c:v>
                </c:pt>
                <c:pt idx="57">
                  <c:v>-4.1092000000000004E-3</c:v>
                </c:pt>
                <c:pt idx="58">
                  <c:v>-4.1535000000000001E-3</c:v>
                </c:pt>
                <c:pt idx="59">
                  <c:v>-4.1235999999999998E-3</c:v>
                </c:pt>
                <c:pt idx="60">
                  <c:v>-4.1272000000000001E-3</c:v>
                </c:pt>
                <c:pt idx="61">
                  <c:v>-4.1676999999999999E-3</c:v>
                </c:pt>
                <c:pt idx="62">
                  <c:v>-4.1828999999999998E-3</c:v>
                </c:pt>
                <c:pt idx="63">
                  <c:v>-4.2183000000000003E-3</c:v>
                </c:pt>
                <c:pt idx="64">
                  <c:v>-4.2214000000000002E-3</c:v>
                </c:pt>
                <c:pt idx="65">
                  <c:v>-4.2578E-3</c:v>
                </c:pt>
                <c:pt idx="66">
                  <c:v>-4.2756000000000001E-3</c:v>
                </c:pt>
                <c:pt idx="67">
                  <c:v>-4.3977E-3</c:v>
                </c:pt>
                <c:pt idx="68">
                  <c:v>-4.9188000000000001E-3</c:v>
                </c:pt>
                <c:pt idx="69">
                  <c:v>-4.8885999999999999E-3</c:v>
                </c:pt>
                <c:pt idx="70">
                  <c:v>-4.8593999999999998E-3</c:v>
                </c:pt>
                <c:pt idx="71">
                  <c:v>-4.8532000000000002E-3</c:v>
                </c:pt>
                <c:pt idx="72">
                  <c:v>-4.8801000000000001E-3</c:v>
                </c:pt>
                <c:pt idx="73">
                  <c:v>-4.8684000000000002E-3</c:v>
                </c:pt>
                <c:pt idx="74">
                  <c:v>-4.8533999999999999E-3</c:v>
                </c:pt>
                <c:pt idx="75">
                  <c:v>-4.8792000000000002E-3</c:v>
                </c:pt>
                <c:pt idx="76">
                  <c:v>-4.8900999999999997E-3</c:v>
                </c:pt>
                <c:pt idx="77">
                  <c:v>-4.9014000000000002E-3</c:v>
                </c:pt>
                <c:pt idx="78">
                  <c:v>-4.9097999999999998E-3</c:v>
                </c:pt>
                <c:pt idx="79">
                  <c:v>-4.9248E-3</c:v>
                </c:pt>
                <c:pt idx="80">
                  <c:v>-4.9364999999999999E-3</c:v>
                </c:pt>
                <c:pt idx="81">
                  <c:v>-4.9560000000000003E-3</c:v>
                </c:pt>
                <c:pt idx="82">
                  <c:v>-4.9655999999999997E-3</c:v>
                </c:pt>
                <c:pt idx="83">
                  <c:v>-4.9781000000000001E-3</c:v>
                </c:pt>
                <c:pt idx="84">
                  <c:v>-4.9795000000000004E-3</c:v>
                </c:pt>
                <c:pt idx="85">
                  <c:v>-4.9630999999999998E-3</c:v>
                </c:pt>
                <c:pt idx="86">
                  <c:v>-4.9454E-3</c:v>
                </c:pt>
                <c:pt idx="87">
                  <c:v>-4.9490000000000003E-3</c:v>
                </c:pt>
                <c:pt idx="88">
                  <c:v>-4.9671000000000003E-3</c:v>
                </c:pt>
                <c:pt idx="89">
                  <c:v>-5.1324999999999999E-3</c:v>
                </c:pt>
                <c:pt idx="90">
                  <c:v>-5.4285999999999996E-3</c:v>
                </c:pt>
                <c:pt idx="91">
                  <c:v>-5.4037E-3</c:v>
                </c:pt>
                <c:pt idx="92">
                  <c:v>-5.4120000000000001E-3</c:v>
                </c:pt>
                <c:pt idx="93">
                  <c:v>-5.4082000000000002E-3</c:v>
                </c:pt>
                <c:pt idx="94">
                  <c:v>-5.4323000000000001E-3</c:v>
                </c:pt>
                <c:pt idx="95">
                  <c:v>-5.4475000000000001E-3</c:v>
                </c:pt>
                <c:pt idx="96">
                  <c:v>-5.4722E-3</c:v>
                </c:pt>
                <c:pt idx="97">
                  <c:v>-5.4926999999999997E-3</c:v>
                </c:pt>
                <c:pt idx="98">
                  <c:v>-5.5031000000000004E-3</c:v>
                </c:pt>
                <c:pt idx="99">
                  <c:v>-5.5135000000000002E-3</c:v>
                </c:pt>
                <c:pt idx="100">
                  <c:v>-5.5294000000000003E-3</c:v>
                </c:pt>
                <c:pt idx="101">
                  <c:v>-5.5624999999999997E-3</c:v>
                </c:pt>
                <c:pt idx="102">
                  <c:v>-5.6106000000000003E-3</c:v>
                </c:pt>
                <c:pt idx="103">
                  <c:v>-5.6242000000000002E-3</c:v>
                </c:pt>
                <c:pt idx="104">
                  <c:v>-5.6334999999999996E-3</c:v>
                </c:pt>
                <c:pt idx="105">
                  <c:v>-5.6585999999999997E-3</c:v>
                </c:pt>
                <c:pt idx="106">
                  <c:v>-5.7276000000000002E-3</c:v>
                </c:pt>
                <c:pt idx="107">
                  <c:v>-5.7089999999999997E-3</c:v>
                </c:pt>
                <c:pt idx="108">
                  <c:v>-5.6797000000000002E-3</c:v>
                </c:pt>
                <c:pt idx="109">
                  <c:v>-5.679E-3</c:v>
                </c:pt>
                <c:pt idx="110">
                  <c:v>-5.6867999999999997E-3</c:v>
                </c:pt>
                <c:pt idx="111">
                  <c:v>-5.7378000000000004E-3</c:v>
                </c:pt>
                <c:pt idx="112">
                  <c:v>-5.7645999999999999E-3</c:v>
                </c:pt>
                <c:pt idx="113">
                  <c:v>-5.7364E-3</c:v>
                </c:pt>
                <c:pt idx="114">
                  <c:v>-5.7470000000000004E-3</c:v>
                </c:pt>
                <c:pt idx="115">
                  <c:v>-5.7444999999999996E-3</c:v>
                </c:pt>
                <c:pt idx="116">
                  <c:v>-5.7644999999999997E-3</c:v>
                </c:pt>
                <c:pt idx="117">
                  <c:v>-5.7635000000000004E-3</c:v>
                </c:pt>
                <c:pt idx="118">
                  <c:v>-5.764E-3</c:v>
                </c:pt>
                <c:pt idx="119">
                  <c:v>-5.7645999999999999E-3</c:v>
                </c:pt>
                <c:pt idx="120">
                  <c:v>-5.7737999999999999E-3</c:v>
                </c:pt>
                <c:pt idx="121">
                  <c:v>-5.7718999999999999E-3</c:v>
                </c:pt>
                <c:pt idx="122">
                  <c:v>-5.8355000000000004E-3</c:v>
                </c:pt>
                <c:pt idx="123">
                  <c:v>-5.9608999999999999E-3</c:v>
                </c:pt>
                <c:pt idx="124">
                  <c:v>-5.9768E-3</c:v>
                </c:pt>
                <c:pt idx="125">
                  <c:v>-5.9737999999999996E-3</c:v>
                </c:pt>
                <c:pt idx="126">
                  <c:v>-5.9800000000000001E-3</c:v>
                </c:pt>
                <c:pt idx="127">
                  <c:v>-5.9823000000000003E-3</c:v>
                </c:pt>
                <c:pt idx="128">
                  <c:v>-6.0047E-3</c:v>
                </c:pt>
                <c:pt idx="129">
                  <c:v>-6.0242999999999998E-3</c:v>
                </c:pt>
                <c:pt idx="130">
                  <c:v>-2.0100000000000001E-4</c:v>
                </c:pt>
                <c:pt idx="131">
                  <c:v>1.23865E-2</c:v>
                </c:pt>
                <c:pt idx="132">
                  <c:v>1.32155E-2</c:v>
                </c:pt>
                <c:pt idx="133">
                  <c:v>1.2528299999999999E-2</c:v>
                </c:pt>
                <c:pt idx="134">
                  <c:v>1.0800499999999999E-2</c:v>
                </c:pt>
                <c:pt idx="135">
                  <c:v>1.0787700000000001E-2</c:v>
                </c:pt>
                <c:pt idx="136">
                  <c:v>1.10434E-2</c:v>
                </c:pt>
                <c:pt idx="137">
                  <c:v>1.1304399999999999E-2</c:v>
                </c:pt>
                <c:pt idx="138">
                  <c:v>1.1356E-2</c:v>
                </c:pt>
                <c:pt idx="139">
                  <c:v>1.1335400000000001E-2</c:v>
                </c:pt>
                <c:pt idx="140">
                  <c:v>1.1369000000000001E-2</c:v>
                </c:pt>
                <c:pt idx="141">
                  <c:v>1.1368400000000001E-2</c:v>
                </c:pt>
                <c:pt idx="142">
                  <c:v>1.1348799999999999E-2</c:v>
                </c:pt>
                <c:pt idx="143">
                  <c:v>1.13554E-2</c:v>
                </c:pt>
                <c:pt idx="144">
                  <c:v>1.13548E-2</c:v>
                </c:pt>
                <c:pt idx="145">
                  <c:v>1.1390000000000001E-2</c:v>
                </c:pt>
                <c:pt idx="146">
                  <c:v>1.13899E-2</c:v>
                </c:pt>
                <c:pt idx="147">
                  <c:v>1.13797E-2</c:v>
                </c:pt>
                <c:pt idx="148">
                  <c:v>1.1367E-2</c:v>
                </c:pt>
                <c:pt idx="149">
                  <c:v>1.1334500000000001E-2</c:v>
                </c:pt>
                <c:pt idx="150">
                  <c:v>1.13516E-2</c:v>
                </c:pt>
                <c:pt idx="151">
                  <c:v>1.1360800000000001E-2</c:v>
                </c:pt>
                <c:pt idx="152">
                  <c:v>1.3396399999999999E-2</c:v>
                </c:pt>
                <c:pt idx="153">
                  <c:v>1.8666200000000001E-2</c:v>
                </c:pt>
                <c:pt idx="154">
                  <c:v>1.90092E-2</c:v>
                </c:pt>
                <c:pt idx="155">
                  <c:v>1.8527800000000001E-2</c:v>
                </c:pt>
                <c:pt idx="156">
                  <c:v>1.7552000000000002E-2</c:v>
                </c:pt>
                <c:pt idx="157">
                  <c:v>1.74413E-2</c:v>
                </c:pt>
                <c:pt idx="158">
                  <c:v>1.75493E-2</c:v>
                </c:pt>
                <c:pt idx="159">
                  <c:v>1.7617000000000001E-2</c:v>
                </c:pt>
                <c:pt idx="160">
                  <c:v>1.7649499999999999E-2</c:v>
                </c:pt>
                <c:pt idx="161">
                  <c:v>1.7659600000000001E-2</c:v>
                </c:pt>
                <c:pt idx="162">
                  <c:v>1.76464E-2</c:v>
                </c:pt>
                <c:pt idx="163">
                  <c:v>1.7670399999999999E-2</c:v>
                </c:pt>
                <c:pt idx="164">
                  <c:v>1.7702599999999999E-2</c:v>
                </c:pt>
                <c:pt idx="165">
                  <c:v>1.7667800000000001E-2</c:v>
                </c:pt>
                <c:pt idx="166">
                  <c:v>1.7680899999999999E-2</c:v>
                </c:pt>
                <c:pt idx="167">
                  <c:v>1.7688300000000001E-2</c:v>
                </c:pt>
                <c:pt idx="168">
                  <c:v>1.76949E-2</c:v>
                </c:pt>
                <c:pt idx="169">
                  <c:v>1.7687600000000001E-2</c:v>
                </c:pt>
                <c:pt idx="170">
                  <c:v>1.7732899999999999E-2</c:v>
                </c:pt>
                <c:pt idx="171">
                  <c:v>1.7761200000000001E-2</c:v>
                </c:pt>
                <c:pt idx="172">
                  <c:v>1.7778200000000001E-2</c:v>
                </c:pt>
                <c:pt idx="173">
                  <c:v>1.7811400000000002E-2</c:v>
                </c:pt>
                <c:pt idx="174">
                  <c:v>1.89053E-2</c:v>
                </c:pt>
                <c:pt idx="175">
                  <c:v>2.0221800000000002E-2</c:v>
                </c:pt>
                <c:pt idx="176">
                  <c:v>2.0340899999999999E-2</c:v>
                </c:pt>
                <c:pt idx="177">
                  <c:v>2.0143000000000001E-2</c:v>
                </c:pt>
                <c:pt idx="178">
                  <c:v>1.9625E-2</c:v>
                </c:pt>
                <c:pt idx="179">
                  <c:v>1.9596599999999999E-2</c:v>
                </c:pt>
                <c:pt idx="180">
                  <c:v>1.9656900000000001E-2</c:v>
                </c:pt>
                <c:pt idx="181">
                  <c:v>1.9680400000000001E-2</c:v>
                </c:pt>
                <c:pt idx="182">
                  <c:v>1.9720499999999998E-2</c:v>
                </c:pt>
                <c:pt idx="183">
                  <c:v>1.9726E-2</c:v>
                </c:pt>
                <c:pt idx="184">
                  <c:v>1.9712299999999999E-2</c:v>
                </c:pt>
                <c:pt idx="185">
                  <c:v>1.97314E-2</c:v>
                </c:pt>
                <c:pt idx="186">
                  <c:v>1.9699899999999999E-2</c:v>
                </c:pt>
                <c:pt idx="187">
                  <c:v>1.97063E-2</c:v>
                </c:pt>
                <c:pt idx="188">
                  <c:v>1.9729799999999999E-2</c:v>
                </c:pt>
                <c:pt idx="189">
                  <c:v>1.9748499999999999E-2</c:v>
                </c:pt>
                <c:pt idx="190">
                  <c:v>1.9730399999999999E-2</c:v>
                </c:pt>
                <c:pt idx="191">
                  <c:v>1.97202E-2</c:v>
                </c:pt>
                <c:pt idx="192">
                  <c:v>1.9701799999999998E-2</c:v>
                </c:pt>
                <c:pt idx="193">
                  <c:v>2.1445700000000002E-2</c:v>
                </c:pt>
                <c:pt idx="194">
                  <c:v>2.52912E-2</c:v>
                </c:pt>
                <c:pt idx="195">
                  <c:v>2.5604200000000001E-2</c:v>
                </c:pt>
                <c:pt idx="196">
                  <c:v>2.5716300000000001E-2</c:v>
                </c:pt>
                <c:pt idx="197">
                  <c:v>2.59238E-2</c:v>
                </c:pt>
                <c:pt idx="198">
                  <c:v>2.5847200000000001E-2</c:v>
                </c:pt>
                <c:pt idx="199">
                  <c:v>2.5870199999999999E-2</c:v>
                </c:pt>
                <c:pt idx="200">
                  <c:v>2.5664699999999999E-2</c:v>
                </c:pt>
                <c:pt idx="201">
                  <c:v>2.5689300000000002E-2</c:v>
                </c:pt>
                <c:pt idx="202">
                  <c:v>2.5751300000000001E-2</c:v>
                </c:pt>
                <c:pt idx="203">
                  <c:v>2.5777600000000001E-2</c:v>
                </c:pt>
                <c:pt idx="204">
                  <c:v>2.58433E-2</c:v>
                </c:pt>
                <c:pt idx="205">
                  <c:v>2.5895499999999998E-2</c:v>
                </c:pt>
                <c:pt idx="206">
                  <c:v>2.5939299999999998E-2</c:v>
                </c:pt>
                <c:pt idx="207">
                  <c:v>2.59378E-2</c:v>
                </c:pt>
                <c:pt idx="208">
                  <c:v>2.5961000000000001E-2</c:v>
                </c:pt>
                <c:pt idx="209">
                  <c:v>2.5969599999999999E-2</c:v>
                </c:pt>
                <c:pt idx="210">
                  <c:v>2.5940299999999999E-2</c:v>
                </c:pt>
                <c:pt idx="211">
                  <c:v>2.5933899999999999E-2</c:v>
                </c:pt>
                <c:pt idx="212">
                  <c:v>2.5964399999999999E-2</c:v>
                </c:pt>
                <c:pt idx="213">
                  <c:v>2.5904799999999999E-2</c:v>
                </c:pt>
                <c:pt idx="214">
                  <c:v>2.59174E-2</c:v>
                </c:pt>
                <c:pt idx="215">
                  <c:v>2.78096E-2</c:v>
                </c:pt>
                <c:pt idx="216">
                  <c:v>3.3318E-2</c:v>
                </c:pt>
                <c:pt idx="217">
                  <c:v>3.3836100000000001E-2</c:v>
                </c:pt>
                <c:pt idx="218">
                  <c:v>3.3568300000000002E-2</c:v>
                </c:pt>
                <c:pt idx="219">
                  <c:v>3.3103199999999999E-2</c:v>
                </c:pt>
                <c:pt idx="220">
                  <c:v>3.30552E-2</c:v>
                </c:pt>
                <c:pt idx="221">
                  <c:v>3.3186599999999997E-2</c:v>
                </c:pt>
                <c:pt idx="222">
                  <c:v>3.3212699999999998E-2</c:v>
                </c:pt>
                <c:pt idx="223">
                  <c:v>3.3196499999999997E-2</c:v>
                </c:pt>
                <c:pt idx="224">
                  <c:v>3.3214399999999998E-2</c:v>
                </c:pt>
                <c:pt idx="225">
                  <c:v>3.32473E-2</c:v>
                </c:pt>
                <c:pt idx="226">
                  <c:v>3.3280400000000002E-2</c:v>
                </c:pt>
                <c:pt idx="227">
                  <c:v>3.3330499999999999E-2</c:v>
                </c:pt>
                <c:pt idx="228">
                  <c:v>3.33566E-2</c:v>
                </c:pt>
                <c:pt idx="229">
                  <c:v>3.3364499999999998E-2</c:v>
                </c:pt>
                <c:pt idx="230">
                  <c:v>3.3330199999999997E-2</c:v>
                </c:pt>
                <c:pt idx="231">
                  <c:v>3.3318899999999999E-2</c:v>
                </c:pt>
                <c:pt idx="232">
                  <c:v>3.3317300000000001E-2</c:v>
                </c:pt>
                <c:pt idx="233">
                  <c:v>3.3348299999999997E-2</c:v>
                </c:pt>
                <c:pt idx="234">
                  <c:v>3.3373600000000003E-2</c:v>
                </c:pt>
                <c:pt idx="235">
                  <c:v>3.3372400000000003E-2</c:v>
                </c:pt>
                <c:pt idx="236">
                  <c:v>3.3352899999999998E-2</c:v>
                </c:pt>
                <c:pt idx="237">
                  <c:v>3.3374500000000001E-2</c:v>
                </c:pt>
                <c:pt idx="238">
                  <c:v>3.3395300000000003E-2</c:v>
                </c:pt>
                <c:pt idx="239">
                  <c:v>3.3386199999999998E-2</c:v>
                </c:pt>
                <c:pt idx="240">
                  <c:v>3.3415800000000002E-2</c:v>
                </c:pt>
                <c:pt idx="241">
                  <c:v>3.3449399999999997E-2</c:v>
                </c:pt>
                <c:pt idx="242">
                  <c:v>3.3463199999999999E-2</c:v>
                </c:pt>
                <c:pt idx="243">
                  <c:v>3.34671E-2</c:v>
                </c:pt>
                <c:pt idx="244">
                  <c:v>3.3447400000000002E-2</c:v>
                </c:pt>
                <c:pt idx="245">
                  <c:v>3.3470300000000001E-2</c:v>
                </c:pt>
                <c:pt idx="246">
                  <c:v>3.3552999999999999E-2</c:v>
                </c:pt>
                <c:pt idx="247">
                  <c:v>3.3545999999999999E-2</c:v>
                </c:pt>
                <c:pt idx="248">
                  <c:v>3.3570000000000003E-2</c:v>
                </c:pt>
                <c:pt idx="249">
                  <c:v>3.36061E-2</c:v>
                </c:pt>
                <c:pt idx="250">
                  <c:v>3.3647400000000001E-2</c:v>
                </c:pt>
                <c:pt idx="251">
                  <c:v>3.3673700000000001E-2</c:v>
                </c:pt>
                <c:pt idx="252">
                  <c:v>3.3657100000000002E-2</c:v>
                </c:pt>
                <c:pt idx="253">
                  <c:v>3.3674599999999999E-2</c:v>
                </c:pt>
                <c:pt idx="254">
                  <c:v>3.36809E-2</c:v>
                </c:pt>
                <c:pt idx="255">
                  <c:v>3.3702799999999998E-2</c:v>
                </c:pt>
                <c:pt idx="256">
                  <c:v>3.3683499999999998E-2</c:v>
                </c:pt>
                <c:pt idx="257">
                  <c:v>3.3689700000000003E-2</c:v>
                </c:pt>
                <c:pt idx="258">
                  <c:v>3.3700099999999997E-2</c:v>
                </c:pt>
                <c:pt idx="259">
                  <c:v>3.3717700000000003E-2</c:v>
                </c:pt>
                <c:pt idx="260">
                  <c:v>3.3679800000000003E-2</c:v>
                </c:pt>
                <c:pt idx="261">
                  <c:v>3.3707800000000003E-2</c:v>
                </c:pt>
                <c:pt idx="262">
                  <c:v>3.3734599999999997E-2</c:v>
                </c:pt>
                <c:pt idx="263">
                  <c:v>3.3775800000000002E-2</c:v>
                </c:pt>
                <c:pt idx="264">
                  <c:v>3.3729599999999998E-2</c:v>
                </c:pt>
                <c:pt idx="265">
                  <c:v>3.3714300000000003E-2</c:v>
                </c:pt>
                <c:pt idx="266">
                  <c:v>3.3734399999999998E-2</c:v>
                </c:pt>
                <c:pt idx="267">
                  <c:v>3.3760600000000002E-2</c:v>
                </c:pt>
                <c:pt idx="268">
                  <c:v>3.3802100000000002E-2</c:v>
                </c:pt>
                <c:pt idx="269">
                  <c:v>3.38479E-2</c:v>
                </c:pt>
                <c:pt idx="270">
                  <c:v>3.3856200000000003E-2</c:v>
                </c:pt>
                <c:pt idx="271">
                  <c:v>3.38819E-2</c:v>
                </c:pt>
                <c:pt idx="272">
                  <c:v>3.3891200000000003E-2</c:v>
                </c:pt>
                <c:pt idx="273">
                  <c:v>3.3901599999999997E-2</c:v>
                </c:pt>
                <c:pt idx="274">
                  <c:v>3.3889500000000003E-2</c:v>
                </c:pt>
                <c:pt idx="275">
                  <c:v>3.3892199999999997E-2</c:v>
                </c:pt>
                <c:pt idx="276">
                  <c:v>3.3948100000000002E-2</c:v>
                </c:pt>
                <c:pt idx="277">
                  <c:v>3.3987099999999999E-2</c:v>
                </c:pt>
                <c:pt idx="278">
                  <c:v>3.39811E-2</c:v>
                </c:pt>
                <c:pt idx="279">
                  <c:v>3.39758E-2</c:v>
                </c:pt>
                <c:pt idx="280">
                  <c:v>3.4021900000000001E-2</c:v>
                </c:pt>
                <c:pt idx="281">
                  <c:v>3.3993099999999998E-2</c:v>
                </c:pt>
                <c:pt idx="282">
                  <c:v>3.4044699999999997E-2</c:v>
                </c:pt>
                <c:pt idx="283">
                  <c:v>3.4073899999999997E-2</c:v>
                </c:pt>
                <c:pt idx="284">
                  <c:v>3.4121600000000002E-2</c:v>
                </c:pt>
                <c:pt idx="285">
                  <c:v>3.4206199999999999E-2</c:v>
                </c:pt>
                <c:pt idx="286">
                  <c:v>3.4229500000000003E-2</c:v>
                </c:pt>
                <c:pt idx="287">
                  <c:v>3.42417E-2</c:v>
                </c:pt>
                <c:pt idx="288">
                  <c:v>3.4282699999999999E-2</c:v>
                </c:pt>
                <c:pt idx="289">
                  <c:v>3.4285299999999998E-2</c:v>
                </c:pt>
                <c:pt idx="290">
                  <c:v>3.4280900000000003E-2</c:v>
                </c:pt>
                <c:pt idx="291">
                  <c:v>3.4345100000000003E-2</c:v>
                </c:pt>
                <c:pt idx="292">
                  <c:v>3.4385300000000001E-2</c:v>
                </c:pt>
                <c:pt idx="293">
                  <c:v>3.44292E-2</c:v>
                </c:pt>
                <c:pt idx="294">
                  <c:v>3.4413100000000002E-2</c:v>
                </c:pt>
                <c:pt idx="295">
                  <c:v>3.4428500000000001E-2</c:v>
                </c:pt>
                <c:pt idx="296">
                  <c:v>3.4451299999999997E-2</c:v>
                </c:pt>
                <c:pt idx="297">
                  <c:v>3.4437200000000001E-2</c:v>
                </c:pt>
                <c:pt idx="298">
                  <c:v>3.4476899999999998E-2</c:v>
                </c:pt>
                <c:pt idx="299">
                  <c:v>3.4515200000000003E-2</c:v>
                </c:pt>
                <c:pt idx="300">
                  <c:v>3.4553E-2</c:v>
                </c:pt>
                <c:pt idx="301">
                  <c:v>3.4596099999999998E-2</c:v>
                </c:pt>
                <c:pt idx="302">
                  <c:v>3.4599900000000003E-2</c:v>
                </c:pt>
                <c:pt idx="303">
                  <c:v>3.4604599999999999E-2</c:v>
                </c:pt>
                <c:pt idx="304">
                  <c:v>3.4605400000000001E-2</c:v>
                </c:pt>
                <c:pt idx="305">
                  <c:v>3.4643E-2</c:v>
                </c:pt>
                <c:pt idx="306">
                  <c:v>3.46558E-2</c:v>
                </c:pt>
                <c:pt idx="307">
                  <c:v>3.4691699999999999E-2</c:v>
                </c:pt>
                <c:pt idx="308">
                  <c:v>3.4679500000000002E-2</c:v>
                </c:pt>
                <c:pt idx="309">
                  <c:v>3.4664E-2</c:v>
                </c:pt>
                <c:pt idx="310">
                  <c:v>3.4684100000000002E-2</c:v>
                </c:pt>
                <c:pt idx="311">
                  <c:v>3.4688900000000002E-2</c:v>
                </c:pt>
                <c:pt idx="312">
                  <c:v>3.4681200000000002E-2</c:v>
                </c:pt>
                <c:pt idx="313">
                  <c:v>3.47021E-2</c:v>
                </c:pt>
                <c:pt idx="314">
                  <c:v>3.4713300000000002E-2</c:v>
                </c:pt>
                <c:pt idx="315">
                  <c:v>3.4718100000000002E-2</c:v>
                </c:pt>
                <c:pt idx="316">
                  <c:v>3.4744700000000003E-2</c:v>
                </c:pt>
                <c:pt idx="317">
                  <c:v>3.4730799999999999E-2</c:v>
                </c:pt>
                <c:pt idx="318">
                  <c:v>3.4772299999999999E-2</c:v>
                </c:pt>
                <c:pt idx="319">
                  <c:v>3.4772600000000001E-2</c:v>
                </c:pt>
                <c:pt idx="320">
                  <c:v>3.4844E-2</c:v>
                </c:pt>
                <c:pt idx="321">
                  <c:v>3.4887899999999999E-2</c:v>
                </c:pt>
                <c:pt idx="322">
                  <c:v>3.48954E-2</c:v>
                </c:pt>
                <c:pt idx="323">
                  <c:v>3.4941600000000003E-2</c:v>
                </c:pt>
                <c:pt idx="324">
                  <c:v>3.49743E-2</c:v>
                </c:pt>
                <c:pt idx="325">
                  <c:v>3.4973999999999998E-2</c:v>
                </c:pt>
                <c:pt idx="326">
                  <c:v>3.4995800000000001E-2</c:v>
                </c:pt>
                <c:pt idx="327">
                  <c:v>3.5008600000000001E-2</c:v>
                </c:pt>
                <c:pt idx="328">
                  <c:v>3.5053599999999997E-2</c:v>
                </c:pt>
                <c:pt idx="329">
                  <c:v>3.50725E-2</c:v>
                </c:pt>
                <c:pt idx="330">
                  <c:v>3.5084200000000003E-2</c:v>
                </c:pt>
                <c:pt idx="331">
                  <c:v>3.51186E-2</c:v>
                </c:pt>
                <c:pt idx="332">
                  <c:v>3.5156399999999997E-2</c:v>
                </c:pt>
                <c:pt idx="333">
                  <c:v>3.52781E-2</c:v>
                </c:pt>
                <c:pt idx="334">
                  <c:v>3.5237299999999999E-2</c:v>
                </c:pt>
                <c:pt idx="335">
                  <c:v>3.5214500000000003E-2</c:v>
                </c:pt>
                <c:pt idx="336">
                  <c:v>3.5298499999999997E-2</c:v>
                </c:pt>
                <c:pt idx="337">
                  <c:v>3.5320799999999999E-2</c:v>
                </c:pt>
                <c:pt idx="338">
                  <c:v>3.5322300000000001E-2</c:v>
                </c:pt>
                <c:pt idx="339">
                  <c:v>3.5334699999999997E-2</c:v>
                </c:pt>
                <c:pt idx="340">
                  <c:v>3.5339700000000002E-2</c:v>
                </c:pt>
                <c:pt idx="341">
                  <c:v>3.5364199999999998E-2</c:v>
                </c:pt>
                <c:pt idx="342">
                  <c:v>3.5393599999999997E-2</c:v>
                </c:pt>
                <c:pt idx="343">
                  <c:v>3.5401500000000002E-2</c:v>
                </c:pt>
                <c:pt idx="344">
                  <c:v>3.5323800000000002E-2</c:v>
                </c:pt>
                <c:pt idx="345">
                  <c:v>3.5281199999999999E-2</c:v>
                </c:pt>
                <c:pt idx="346">
                  <c:v>3.5278900000000002E-2</c:v>
                </c:pt>
                <c:pt idx="347">
                  <c:v>3.53102E-2</c:v>
                </c:pt>
                <c:pt idx="348">
                  <c:v>3.52844E-2</c:v>
                </c:pt>
                <c:pt idx="349">
                  <c:v>3.5228000000000002E-2</c:v>
                </c:pt>
                <c:pt idx="350">
                  <c:v>3.5286999999999999E-2</c:v>
                </c:pt>
                <c:pt idx="351">
                  <c:v>3.5334699999999997E-2</c:v>
                </c:pt>
                <c:pt idx="352">
                  <c:v>3.53066E-2</c:v>
                </c:pt>
                <c:pt idx="353">
                  <c:v>3.5276099999999998E-2</c:v>
                </c:pt>
                <c:pt idx="354">
                  <c:v>3.5346799999999998E-2</c:v>
                </c:pt>
                <c:pt idx="355">
                  <c:v>3.5433699999999999E-2</c:v>
                </c:pt>
                <c:pt idx="356">
                  <c:v>3.5428599999999998E-2</c:v>
                </c:pt>
                <c:pt idx="357">
                  <c:v>3.5465900000000002E-2</c:v>
                </c:pt>
                <c:pt idx="358">
                  <c:v>3.5475399999999997E-2</c:v>
                </c:pt>
                <c:pt idx="359">
                  <c:v>3.5541099999999999E-2</c:v>
                </c:pt>
                <c:pt idx="360">
                  <c:v>3.5544800000000001E-2</c:v>
                </c:pt>
                <c:pt idx="361">
                  <c:v>3.5612100000000001E-2</c:v>
                </c:pt>
                <c:pt idx="362">
                  <c:v>3.55853E-2</c:v>
                </c:pt>
                <c:pt idx="363">
                  <c:v>3.5706700000000001E-2</c:v>
                </c:pt>
                <c:pt idx="364">
                  <c:v>3.5747599999999997E-2</c:v>
                </c:pt>
                <c:pt idx="365">
                  <c:v>3.5791000000000003E-2</c:v>
                </c:pt>
                <c:pt idx="366">
                  <c:v>3.5784799999999999E-2</c:v>
                </c:pt>
                <c:pt idx="367">
                  <c:v>3.5796000000000001E-2</c:v>
                </c:pt>
                <c:pt idx="368">
                  <c:v>3.5870300000000001E-2</c:v>
                </c:pt>
                <c:pt idx="369">
                  <c:v>3.5892300000000002E-2</c:v>
                </c:pt>
                <c:pt idx="370">
                  <c:v>3.5928399999999999E-2</c:v>
                </c:pt>
                <c:pt idx="371">
                  <c:v>3.59101E-2</c:v>
                </c:pt>
                <c:pt idx="372">
                  <c:v>3.5887200000000001E-2</c:v>
                </c:pt>
                <c:pt idx="373">
                  <c:v>3.5892500000000001E-2</c:v>
                </c:pt>
                <c:pt idx="374">
                  <c:v>3.5801300000000001E-2</c:v>
                </c:pt>
                <c:pt idx="375">
                  <c:v>3.5750799999999999E-2</c:v>
                </c:pt>
                <c:pt idx="376">
                  <c:v>3.5744600000000001E-2</c:v>
                </c:pt>
                <c:pt idx="377">
                  <c:v>3.5729999999999998E-2</c:v>
                </c:pt>
                <c:pt idx="378">
                  <c:v>3.5742900000000001E-2</c:v>
                </c:pt>
                <c:pt idx="379">
                  <c:v>3.5849100000000002E-2</c:v>
                </c:pt>
                <c:pt idx="380">
                  <c:v>3.5812999999999998E-2</c:v>
                </c:pt>
                <c:pt idx="381">
                  <c:v>3.5865899999999999E-2</c:v>
                </c:pt>
                <c:pt idx="382">
                  <c:v>3.5929700000000002E-2</c:v>
                </c:pt>
                <c:pt idx="383">
                  <c:v>3.5905600000000003E-2</c:v>
                </c:pt>
                <c:pt idx="384">
                  <c:v>3.5911899999999997E-2</c:v>
                </c:pt>
                <c:pt idx="385">
                  <c:v>3.6004399999999999E-2</c:v>
                </c:pt>
                <c:pt idx="386">
                  <c:v>3.5941399999999998E-2</c:v>
                </c:pt>
                <c:pt idx="387">
                  <c:v>3.6842399999999997E-2</c:v>
                </c:pt>
                <c:pt idx="388">
                  <c:v>3.79414E-2</c:v>
                </c:pt>
                <c:pt idx="389">
                  <c:v>3.8803699999999997E-2</c:v>
                </c:pt>
                <c:pt idx="390">
                  <c:v>3.8842399999999999E-2</c:v>
                </c:pt>
                <c:pt idx="391">
                  <c:v>3.8864599999999999E-2</c:v>
                </c:pt>
                <c:pt idx="392">
                  <c:v>3.8825999999999999E-2</c:v>
                </c:pt>
                <c:pt idx="393">
                  <c:v>3.8869099999999997E-2</c:v>
                </c:pt>
                <c:pt idx="394">
                  <c:v>3.8856799999999997E-2</c:v>
                </c:pt>
                <c:pt idx="395">
                  <c:v>3.8862000000000001E-2</c:v>
                </c:pt>
                <c:pt idx="396">
                  <c:v>3.8824699999999997E-2</c:v>
                </c:pt>
                <c:pt idx="397">
                  <c:v>3.8827E-2</c:v>
                </c:pt>
                <c:pt idx="398">
                  <c:v>3.8860699999999998E-2</c:v>
                </c:pt>
                <c:pt idx="399">
                  <c:v>3.8861699999999999E-2</c:v>
                </c:pt>
                <c:pt idx="400">
                  <c:v>3.8882100000000003E-2</c:v>
                </c:pt>
                <c:pt idx="401">
                  <c:v>3.89025E-2</c:v>
                </c:pt>
                <c:pt idx="402">
                  <c:v>3.8891700000000001E-2</c:v>
                </c:pt>
                <c:pt idx="403">
                  <c:v>3.8882300000000002E-2</c:v>
                </c:pt>
                <c:pt idx="404">
                  <c:v>3.8887699999999997E-2</c:v>
                </c:pt>
                <c:pt idx="405">
                  <c:v>3.8898000000000002E-2</c:v>
                </c:pt>
                <c:pt idx="406">
                  <c:v>3.8931500000000001E-2</c:v>
                </c:pt>
                <c:pt idx="407">
                  <c:v>3.8986800000000002E-2</c:v>
                </c:pt>
                <c:pt idx="408">
                  <c:v>3.89807E-2</c:v>
                </c:pt>
                <c:pt idx="409">
                  <c:v>3.9558900000000001E-2</c:v>
                </c:pt>
                <c:pt idx="410">
                  <c:v>4.0565400000000001E-2</c:v>
                </c:pt>
                <c:pt idx="411">
                  <c:v>4.0603300000000002E-2</c:v>
                </c:pt>
                <c:pt idx="412">
                  <c:v>4.0654799999999998E-2</c:v>
                </c:pt>
                <c:pt idx="413">
                  <c:v>4.0647000000000003E-2</c:v>
                </c:pt>
                <c:pt idx="414">
                  <c:v>4.0634400000000001E-2</c:v>
                </c:pt>
                <c:pt idx="415">
                  <c:v>4.0683299999999999E-2</c:v>
                </c:pt>
                <c:pt idx="416">
                  <c:v>4.0667099999999998E-2</c:v>
                </c:pt>
                <c:pt idx="417">
                  <c:v>4.0726199999999997E-2</c:v>
                </c:pt>
                <c:pt idx="418">
                  <c:v>4.0718799999999999E-2</c:v>
                </c:pt>
                <c:pt idx="419">
                  <c:v>4.0754199999999997E-2</c:v>
                </c:pt>
                <c:pt idx="420">
                  <c:v>4.0766200000000002E-2</c:v>
                </c:pt>
                <c:pt idx="421">
                  <c:v>4.07789E-2</c:v>
                </c:pt>
                <c:pt idx="422">
                  <c:v>4.0772500000000003E-2</c:v>
                </c:pt>
                <c:pt idx="423">
                  <c:v>4.0884299999999998E-2</c:v>
                </c:pt>
                <c:pt idx="424">
                  <c:v>4.0907899999999997E-2</c:v>
                </c:pt>
                <c:pt idx="425">
                  <c:v>4.08933E-2</c:v>
                </c:pt>
                <c:pt idx="426">
                  <c:v>4.0913600000000001E-2</c:v>
                </c:pt>
                <c:pt idx="427">
                  <c:v>4.0924599999999998E-2</c:v>
                </c:pt>
                <c:pt idx="428">
                  <c:v>4.09285E-2</c:v>
                </c:pt>
                <c:pt idx="429">
                  <c:v>4.0969800000000001E-2</c:v>
                </c:pt>
                <c:pt idx="430">
                  <c:v>4.0926799999999999E-2</c:v>
                </c:pt>
                <c:pt idx="431">
                  <c:v>4.1104599999999998E-2</c:v>
                </c:pt>
                <c:pt idx="432">
                  <c:v>4.1958599999999999E-2</c:v>
                </c:pt>
                <c:pt idx="433">
                  <c:v>4.20308E-2</c:v>
                </c:pt>
                <c:pt idx="434">
                  <c:v>4.2008900000000002E-2</c:v>
                </c:pt>
                <c:pt idx="435">
                  <c:v>4.2010199999999998E-2</c:v>
                </c:pt>
                <c:pt idx="436">
                  <c:v>4.2032899999999998E-2</c:v>
                </c:pt>
                <c:pt idx="437">
                  <c:v>4.1999300000000003E-2</c:v>
                </c:pt>
                <c:pt idx="438">
                  <c:v>4.2042200000000002E-2</c:v>
                </c:pt>
                <c:pt idx="439">
                  <c:v>4.2041799999999997E-2</c:v>
                </c:pt>
                <c:pt idx="440">
                  <c:v>4.20583E-2</c:v>
                </c:pt>
                <c:pt idx="441">
                  <c:v>4.2077099999999999E-2</c:v>
                </c:pt>
                <c:pt idx="442">
                  <c:v>4.2120499999999998E-2</c:v>
                </c:pt>
                <c:pt idx="443">
                  <c:v>4.2134699999999997E-2</c:v>
                </c:pt>
                <c:pt idx="444">
                  <c:v>4.2143100000000003E-2</c:v>
                </c:pt>
                <c:pt idx="445">
                  <c:v>4.2147299999999999E-2</c:v>
                </c:pt>
                <c:pt idx="446">
                  <c:v>4.21365E-2</c:v>
                </c:pt>
                <c:pt idx="447">
                  <c:v>4.2110099999999998E-2</c:v>
                </c:pt>
                <c:pt idx="448">
                  <c:v>4.2109199999999999E-2</c:v>
                </c:pt>
                <c:pt idx="449">
                  <c:v>4.2120699999999997E-2</c:v>
                </c:pt>
                <c:pt idx="450">
                  <c:v>4.3997599999999998E-2</c:v>
                </c:pt>
                <c:pt idx="451">
                  <c:v>4.6395100000000002E-2</c:v>
                </c:pt>
                <c:pt idx="452">
                  <c:v>4.6627399999999999E-2</c:v>
                </c:pt>
                <c:pt idx="453">
                  <c:v>4.6635999999999997E-2</c:v>
                </c:pt>
                <c:pt idx="454">
                  <c:v>4.6478100000000001E-2</c:v>
                </c:pt>
                <c:pt idx="455">
                  <c:v>4.6801200000000001E-2</c:v>
                </c:pt>
                <c:pt idx="456">
                  <c:v>4.7945799999999997E-2</c:v>
                </c:pt>
                <c:pt idx="457">
                  <c:v>4.83233E-2</c:v>
                </c:pt>
                <c:pt idx="458">
                  <c:v>4.8311100000000003E-2</c:v>
                </c:pt>
                <c:pt idx="459">
                  <c:v>4.8284199999999999E-2</c:v>
                </c:pt>
                <c:pt idx="460">
                  <c:v>4.8308400000000001E-2</c:v>
                </c:pt>
                <c:pt idx="461">
                  <c:v>4.8288299999999999E-2</c:v>
                </c:pt>
                <c:pt idx="462">
                  <c:v>4.8285599999999998E-2</c:v>
                </c:pt>
                <c:pt idx="463">
                  <c:v>4.8267299999999999E-2</c:v>
                </c:pt>
                <c:pt idx="464">
                  <c:v>4.8269100000000002E-2</c:v>
                </c:pt>
                <c:pt idx="465">
                  <c:v>4.8218499999999997E-2</c:v>
                </c:pt>
                <c:pt idx="466">
                  <c:v>4.8210799999999998E-2</c:v>
                </c:pt>
                <c:pt idx="467">
                  <c:v>4.8237500000000003E-2</c:v>
                </c:pt>
                <c:pt idx="468">
                  <c:v>4.8275199999999997E-2</c:v>
                </c:pt>
                <c:pt idx="469">
                  <c:v>4.8253600000000001E-2</c:v>
                </c:pt>
                <c:pt idx="470">
                  <c:v>4.8258099999999998E-2</c:v>
                </c:pt>
                <c:pt idx="471">
                  <c:v>4.8288299999999999E-2</c:v>
                </c:pt>
                <c:pt idx="472">
                  <c:v>4.86177E-2</c:v>
                </c:pt>
                <c:pt idx="473">
                  <c:v>4.9400300000000001E-2</c:v>
                </c:pt>
                <c:pt idx="474">
                  <c:v>4.9504300000000001E-2</c:v>
                </c:pt>
                <c:pt idx="475">
                  <c:v>4.9536999999999998E-2</c:v>
                </c:pt>
                <c:pt idx="476">
                  <c:v>4.9515999999999998E-2</c:v>
                </c:pt>
                <c:pt idx="477">
                  <c:v>4.9681099999999999E-2</c:v>
                </c:pt>
                <c:pt idx="478">
                  <c:v>5.0104799999999998E-2</c:v>
                </c:pt>
                <c:pt idx="479">
                  <c:v>5.0326200000000001E-2</c:v>
                </c:pt>
                <c:pt idx="480">
                  <c:v>5.0351399999999998E-2</c:v>
                </c:pt>
                <c:pt idx="481">
                  <c:v>5.0320299999999998E-2</c:v>
                </c:pt>
                <c:pt idx="482">
                  <c:v>5.0310599999999997E-2</c:v>
                </c:pt>
                <c:pt idx="483">
                  <c:v>5.03293E-2</c:v>
                </c:pt>
                <c:pt idx="484">
                  <c:v>5.03563E-2</c:v>
                </c:pt>
                <c:pt idx="485">
                  <c:v>5.0406300000000001E-2</c:v>
                </c:pt>
                <c:pt idx="486">
                  <c:v>5.0437200000000001E-2</c:v>
                </c:pt>
                <c:pt idx="487">
                  <c:v>5.0437999999999997E-2</c:v>
                </c:pt>
                <c:pt idx="488">
                  <c:v>5.0594500000000001E-2</c:v>
                </c:pt>
                <c:pt idx="489">
                  <c:v>5.0730600000000001E-2</c:v>
                </c:pt>
                <c:pt idx="490">
                  <c:v>5.0728200000000001E-2</c:v>
                </c:pt>
                <c:pt idx="491">
                  <c:v>5.0689699999999997E-2</c:v>
                </c:pt>
                <c:pt idx="492">
                  <c:v>5.0736499999999997E-2</c:v>
                </c:pt>
                <c:pt idx="493">
                  <c:v>5.0764299999999998E-2</c:v>
                </c:pt>
                <c:pt idx="494">
                  <c:v>5.12723E-2</c:v>
                </c:pt>
                <c:pt idx="495">
                  <c:v>5.2076600000000001E-2</c:v>
                </c:pt>
                <c:pt idx="496">
                  <c:v>5.2217E-2</c:v>
                </c:pt>
                <c:pt idx="497">
                  <c:v>5.2259300000000002E-2</c:v>
                </c:pt>
                <c:pt idx="498">
                  <c:v>5.2269999999999997E-2</c:v>
                </c:pt>
                <c:pt idx="499">
                  <c:v>5.2346799999999999E-2</c:v>
                </c:pt>
                <c:pt idx="500">
                  <c:v>5.2445400000000003E-2</c:v>
                </c:pt>
                <c:pt idx="501">
                  <c:v>5.2501399999999997E-2</c:v>
                </c:pt>
                <c:pt idx="502">
                  <c:v>5.2526700000000003E-2</c:v>
                </c:pt>
                <c:pt idx="503">
                  <c:v>5.2531399999999999E-2</c:v>
                </c:pt>
                <c:pt idx="504">
                  <c:v>5.2539099999999998E-2</c:v>
                </c:pt>
                <c:pt idx="505">
                  <c:v>5.2553099999999998E-2</c:v>
                </c:pt>
                <c:pt idx="506">
                  <c:v>5.2554299999999998E-2</c:v>
                </c:pt>
                <c:pt idx="507">
                  <c:v>5.2589200000000003E-2</c:v>
                </c:pt>
                <c:pt idx="508">
                  <c:v>5.2591899999999997E-2</c:v>
                </c:pt>
                <c:pt idx="509">
                  <c:v>5.2587299999999997E-2</c:v>
                </c:pt>
                <c:pt idx="510">
                  <c:v>5.2606699999999999E-2</c:v>
                </c:pt>
                <c:pt idx="511">
                  <c:v>5.2612199999999998E-2</c:v>
                </c:pt>
                <c:pt idx="512">
                  <c:v>5.2646400000000003E-2</c:v>
                </c:pt>
                <c:pt idx="513">
                  <c:v>5.3219099999999998E-2</c:v>
                </c:pt>
                <c:pt idx="514">
                  <c:v>5.3323099999999998E-2</c:v>
                </c:pt>
                <c:pt idx="515">
                  <c:v>5.3337200000000001E-2</c:v>
                </c:pt>
                <c:pt idx="516">
                  <c:v>5.3407200000000002E-2</c:v>
                </c:pt>
                <c:pt idx="517">
                  <c:v>5.3258800000000002E-2</c:v>
                </c:pt>
                <c:pt idx="518">
                  <c:v>5.3365900000000001E-2</c:v>
                </c:pt>
                <c:pt idx="519">
                  <c:v>5.3713700000000003E-2</c:v>
                </c:pt>
                <c:pt idx="520">
                  <c:v>5.3876300000000002E-2</c:v>
                </c:pt>
                <c:pt idx="521">
                  <c:v>5.3973E-2</c:v>
                </c:pt>
                <c:pt idx="522">
                  <c:v>5.4025700000000003E-2</c:v>
                </c:pt>
                <c:pt idx="523">
                  <c:v>5.4070899999999998E-2</c:v>
                </c:pt>
                <c:pt idx="524">
                  <c:v>5.40811E-2</c:v>
                </c:pt>
                <c:pt idx="525">
                  <c:v>5.4085399999999999E-2</c:v>
                </c:pt>
                <c:pt idx="526">
                  <c:v>5.4093599999999999E-2</c:v>
                </c:pt>
                <c:pt idx="527">
                  <c:v>5.4082999999999999E-2</c:v>
                </c:pt>
                <c:pt idx="528">
                  <c:v>5.4063100000000003E-2</c:v>
                </c:pt>
                <c:pt idx="529">
                  <c:v>5.4127399999999999E-2</c:v>
                </c:pt>
                <c:pt idx="530">
                  <c:v>5.4114099999999998E-2</c:v>
                </c:pt>
                <c:pt idx="531">
                  <c:v>5.4118399999999997E-2</c:v>
                </c:pt>
                <c:pt idx="532">
                  <c:v>5.4100799999999998E-2</c:v>
                </c:pt>
                <c:pt idx="533">
                  <c:v>5.4129499999999997E-2</c:v>
                </c:pt>
                <c:pt idx="534">
                  <c:v>5.4102699999999997E-2</c:v>
                </c:pt>
                <c:pt idx="535">
                  <c:v>5.3683099999999997E-2</c:v>
                </c:pt>
                <c:pt idx="536">
                  <c:v>5.3066099999999998E-2</c:v>
                </c:pt>
                <c:pt idx="537">
                  <c:v>5.3029800000000002E-2</c:v>
                </c:pt>
                <c:pt idx="538">
                  <c:v>5.2907599999999999E-2</c:v>
                </c:pt>
                <c:pt idx="539">
                  <c:v>5.2609299999999998E-2</c:v>
                </c:pt>
                <c:pt idx="540">
                  <c:v>5.2720499999999997E-2</c:v>
                </c:pt>
                <c:pt idx="541">
                  <c:v>5.30459E-2</c:v>
                </c:pt>
                <c:pt idx="542">
                  <c:v>5.3198200000000001E-2</c:v>
                </c:pt>
                <c:pt idx="543">
                  <c:v>5.3238399999999998E-2</c:v>
                </c:pt>
                <c:pt idx="544">
                  <c:v>5.3257899999999997E-2</c:v>
                </c:pt>
                <c:pt idx="545">
                  <c:v>5.3260700000000001E-2</c:v>
                </c:pt>
                <c:pt idx="546">
                  <c:v>5.3279E-2</c:v>
                </c:pt>
                <c:pt idx="547">
                  <c:v>5.3322599999999998E-2</c:v>
                </c:pt>
                <c:pt idx="548">
                  <c:v>5.3373299999999999E-2</c:v>
                </c:pt>
                <c:pt idx="549">
                  <c:v>5.3394999999999998E-2</c:v>
                </c:pt>
                <c:pt idx="550">
                  <c:v>5.3388999999999999E-2</c:v>
                </c:pt>
                <c:pt idx="551">
                  <c:v>5.3397399999999998E-2</c:v>
                </c:pt>
                <c:pt idx="552">
                  <c:v>5.3456400000000001E-2</c:v>
                </c:pt>
                <c:pt idx="553">
                  <c:v>5.3452800000000002E-2</c:v>
                </c:pt>
                <c:pt idx="554">
                  <c:v>5.3447099999999997E-2</c:v>
                </c:pt>
                <c:pt idx="555">
                  <c:v>5.34875E-2</c:v>
                </c:pt>
                <c:pt idx="556">
                  <c:v>5.3504500000000003E-2</c:v>
                </c:pt>
                <c:pt idx="557">
                  <c:v>5.3646699999999999E-2</c:v>
                </c:pt>
                <c:pt idx="558">
                  <c:v>5.3990900000000001E-2</c:v>
                </c:pt>
                <c:pt idx="559">
                  <c:v>5.39433E-2</c:v>
                </c:pt>
                <c:pt idx="560">
                  <c:v>5.3816000000000003E-2</c:v>
                </c:pt>
                <c:pt idx="561">
                  <c:v>5.3530899999999999E-2</c:v>
                </c:pt>
                <c:pt idx="562">
                  <c:v>5.3682300000000002E-2</c:v>
                </c:pt>
                <c:pt idx="563">
                  <c:v>5.39573E-2</c:v>
                </c:pt>
                <c:pt idx="564">
                  <c:v>5.4131800000000001E-2</c:v>
                </c:pt>
                <c:pt idx="565">
                  <c:v>5.4164999999999998E-2</c:v>
                </c:pt>
                <c:pt idx="566">
                  <c:v>5.4210399999999999E-2</c:v>
                </c:pt>
                <c:pt idx="567">
                  <c:v>5.4232700000000002E-2</c:v>
                </c:pt>
                <c:pt idx="568">
                  <c:v>5.4265500000000001E-2</c:v>
                </c:pt>
                <c:pt idx="569">
                  <c:v>5.4311699999999997E-2</c:v>
                </c:pt>
                <c:pt idx="570">
                  <c:v>5.4335500000000002E-2</c:v>
                </c:pt>
                <c:pt idx="571">
                  <c:v>5.4334599999999997E-2</c:v>
                </c:pt>
                <c:pt idx="572">
                  <c:v>5.4374699999999998E-2</c:v>
                </c:pt>
                <c:pt idx="573">
                  <c:v>5.4387699999999997E-2</c:v>
                </c:pt>
                <c:pt idx="574">
                  <c:v>5.4434700000000003E-2</c:v>
                </c:pt>
                <c:pt idx="575">
                  <c:v>5.44491E-2</c:v>
                </c:pt>
                <c:pt idx="576">
                  <c:v>5.5088699999999997E-2</c:v>
                </c:pt>
                <c:pt idx="577">
                  <c:v>5.65195E-2</c:v>
                </c:pt>
                <c:pt idx="578">
                  <c:v>5.6540800000000002E-2</c:v>
                </c:pt>
                <c:pt idx="579">
                  <c:v>5.7130199999999999E-2</c:v>
                </c:pt>
                <c:pt idx="580">
                  <c:v>5.8088399999999998E-2</c:v>
                </c:pt>
                <c:pt idx="581">
                  <c:v>5.8184300000000001E-2</c:v>
                </c:pt>
                <c:pt idx="582">
                  <c:v>5.8268500000000001E-2</c:v>
                </c:pt>
                <c:pt idx="583">
                  <c:v>5.8140900000000002E-2</c:v>
                </c:pt>
                <c:pt idx="584">
                  <c:v>5.8236799999999998E-2</c:v>
                </c:pt>
                <c:pt idx="585">
                  <c:v>5.8449099999999997E-2</c:v>
                </c:pt>
                <c:pt idx="586">
                  <c:v>5.8531899999999998E-2</c:v>
                </c:pt>
                <c:pt idx="587">
                  <c:v>5.8562999999999997E-2</c:v>
                </c:pt>
                <c:pt idx="588">
                  <c:v>5.86109E-2</c:v>
                </c:pt>
                <c:pt idx="589">
                  <c:v>5.8618499999999997E-2</c:v>
                </c:pt>
                <c:pt idx="590">
                  <c:v>5.8651099999999998E-2</c:v>
                </c:pt>
                <c:pt idx="591">
                  <c:v>5.8666099999999999E-2</c:v>
                </c:pt>
                <c:pt idx="592">
                  <c:v>5.8687900000000001E-2</c:v>
                </c:pt>
                <c:pt idx="593">
                  <c:v>5.8696999999999999E-2</c:v>
                </c:pt>
                <c:pt idx="594">
                  <c:v>5.8700700000000001E-2</c:v>
                </c:pt>
                <c:pt idx="595">
                  <c:v>5.8722200000000002E-2</c:v>
                </c:pt>
                <c:pt idx="596">
                  <c:v>5.8745800000000001E-2</c:v>
                </c:pt>
                <c:pt idx="597">
                  <c:v>5.8760100000000003E-2</c:v>
                </c:pt>
                <c:pt idx="598">
                  <c:v>6.0974800000000003E-2</c:v>
                </c:pt>
                <c:pt idx="599">
                  <c:v>6.5717700000000004E-2</c:v>
                </c:pt>
                <c:pt idx="600">
                  <c:v>6.5882499999999997E-2</c:v>
                </c:pt>
                <c:pt idx="601">
                  <c:v>6.6393400000000005E-2</c:v>
                </c:pt>
                <c:pt idx="602">
                  <c:v>6.7291100000000006E-2</c:v>
                </c:pt>
                <c:pt idx="603">
                  <c:v>6.7308000000000007E-2</c:v>
                </c:pt>
                <c:pt idx="604">
                  <c:v>6.72764E-2</c:v>
                </c:pt>
                <c:pt idx="605">
                  <c:v>6.7310300000000003E-2</c:v>
                </c:pt>
                <c:pt idx="606">
                  <c:v>6.7338300000000004E-2</c:v>
                </c:pt>
                <c:pt idx="607">
                  <c:v>6.7324499999999995E-2</c:v>
                </c:pt>
                <c:pt idx="608">
                  <c:v>6.7333900000000002E-2</c:v>
                </c:pt>
                <c:pt idx="609">
                  <c:v>6.7362400000000003E-2</c:v>
                </c:pt>
                <c:pt idx="610">
                  <c:v>6.7380099999999998E-2</c:v>
                </c:pt>
                <c:pt idx="611">
                  <c:v>6.7374699999999996E-2</c:v>
                </c:pt>
                <c:pt idx="612">
                  <c:v>6.7403900000000003E-2</c:v>
                </c:pt>
                <c:pt idx="613">
                  <c:v>6.7411399999999996E-2</c:v>
                </c:pt>
                <c:pt idx="614">
                  <c:v>6.74294E-2</c:v>
                </c:pt>
                <c:pt idx="615">
                  <c:v>6.7419000000000007E-2</c:v>
                </c:pt>
                <c:pt idx="616">
                  <c:v>6.7392900000000006E-2</c:v>
                </c:pt>
                <c:pt idx="617">
                  <c:v>6.7380499999999996E-2</c:v>
                </c:pt>
                <c:pt idx="618">
                  <c:v>6.7387500000000003E-2</c:v>
                </c:pt>
                <c:pt idx="619">
                  <c:v>6.7394999999999997E-2</c:v>
                </c:pt>
                <c:pt idx="620">
                  <c:v>6.7421099999999998E-2</c:v>
                </c:pt>
                <c:pt idx="621">
                  <c:v>6.7444299999999999E-2</c:v>
                </c:pt>
                <c:pt idx="622">
                  <c:v>6.7463700000000001E-2</c:v>
                </c:pt>
                <c:pt idx="623">
                  <c:v>6.7486699999999997E-2</c:v>
                </c:pt>
                <c:pt idx="624">
                  <c:v>6.7512900000000001E-2</c:v>
                </c:pt>
                <c:pt idx="625">
                  <c:v>6.7519899999999994E-2</c:v>
                </c:pt>
                <c:pt idx="626">
                  <c:v>6.7500500000000005E-2</c:v>
                </c:pt>
                <c:pt idx="627">
                  <c:v>6.7528400000000002E-2</c:v>
                </c:pt>
                <c:pt idx="628">
                  <c:v>6.7567199999999994E-2</c:v>
                </c:pt>
                <c:pt idx="629">
                  <c:v>6.7590499999999998E-2</c:v>
                </c:pt>
                <c:pt idx="630">
                  <c:v>6.7620700000000006E-2</c:v>
                </c:pt>
                <c:pt idx="631">
                  <c:v>6.7637900000000001E-2</c:v>
                </c:pt>
                <c:pt idx="632">
                  <c:v>6.7693400000000001E-2</c:v>
                </c:pt>
                <c:pt idx="633">
                  <c:v>6.7677000000000001E-2</c:v>
                </c:pt>
                <c:pt idx="634">
                  <c:v>6.7710500000000007E-2</c:v>
                </c:pt>
                <c:pt idx="635">
                  <c:v>6.7707400000000001E-2</c:v>
                </c:pt>
                <c:pt idx="636">
                  <c:v>6.7739400000000005E-2</c:v>
                </c:pt>
                <c:pt idx="637">
                  <c:v>6.7778400000000003E-2</c:v>
                </c:pt>
                <c:pt idx="638">
                  <c:v>6.7759899999999998E-2</c:v>
                </c:pt>
                <c:pt idx="639">
                  <c:v>6.7800100000000002E-2</c:v>
                </c:pt>
                <c:pt idx="640">
                  <c:v>6.7845100000000005E-2</c:v>
                </c:pt>
                <c:pt idx="641">
                  <c:v>6.7869600000000002E-2</c:v>
                </c:pt>
                <c:pt idx="642">
                  <c:v>6.78864E-2</c:v>
                </c:pt>
                <c:pt idx="643">
                  <c:v>6.7890500000000006E-2</c:v>
                </c:pt>
                <c:pt idx="644">
                  <c:v>6.78536E-2</c:v>
                </c:pt>
                <c:pt idx="645">
                  <c:v>6.7900299999999997E-2</c:v>
                </c:pt>
                <c:pt idx="646">
                  <c:v>6.7910200000000004E-2</c:v>
                </c:pt>
                <c:pt idx="647">
                  <c:v>6.7899399999999999E-2</c:v>
                </c:pt>
                <c:pt idx="648">
                  <c:v>6.7958900000000003E-2</c:v>
                </c:pt>
                <c:pt idx="649">
                  <c:v>6.79979E-2</c:v>
                </c:pt>
                <c:pt idx="650">
                  <c:v>6.8029400000000004E-2</c:v>
                </c:pt>
                <c:pt idx="651">
                  <c:v>6.8049399999999996E-2</c:v>
                </c:pt>
                <c:pt idx="652">
                  <c:v>6.8092899999999998E-2</c:v>
                </c:pt>
                <c:pt idx="653">
                  <c:v>6.8145899999999995E-2</c:v>
                </c:pt>
                <c:pt idx="654">
                  <c:v>6.8193599999999993E-2</c:v>
                </c:pt>
                <c:pt idx="655">
                  <c:v>6.8262299999999998E-2</c:v>
                </c:pt>
                <c:pt idx="656">
                  <c:v>6.8291400000000002E-2</c:v>
                </c:pt>
                <c:pt idx="657">
                  <c:v>6.8336599999999997E-2</c:v>
                </c:pt>
                <c:pt idx="658">
                  <c:v>6.8414299999999997E-2</c:v>
                </c:pt>
                <c:pt idx="659">
                  <c:v>6.8432900000000005E-2</c:v>
                </c:pt>
                <c:pt idx="660">
                  <c:v>6.8449399999999994E-2</c:v>
                </c:pt>
                <c:pt idx="661">
                  <c:v>6.8465200000000004E-2</c:v>
                </c:pt>
                <c:pt idx="662">
                  <c:v>6.8522600000000003E-2</c:v>
                </c:pt>
                <c:pt idx="663">
                  <c:v>6.8544900000000006E-2</c:v>
                </c:pt>
                <c:pt idx="664">
                  <c:v>6.8599400000000005E-2</c:v>
                </c:pt>
                <c:pt idx="665">
                  <c:v>6.8606500000000001E-2</c:v>
                </c:pt>
                <c:pt idx="666">
                  <c:v>6.8599800000000002E-2</c:v>
                </c:pt>
                <c:pt idx="667">
                  <c:v>6.8651900000000002E-2</c:v>
                </c:pt>
                <c:pt idx="668">
                  <c:v>6.8634700000000007E-2</c:v>
                </c:pt>
                <c:pt idx="669">
                  <c:v>6.86808E-2</c:v>
                </c:pt>
                <c:pt idx="670">
                  <c:v>6.8687499999999999E-2</c:v>
                </c:pt>
                <c:pt idx="671">
                  <c:v>6.8695999999999993E-2</c:v>
                </c:pt>
                <c:pt idx="672">
                  <c:v>6.8611800000000001E-2</c:v>
                </c:pt>
                <c:pt idx="673">
                  <c:v>6.8216399999999996E-2</c:v>
                </c:pt>
                <c:pt idx="674">
                  <c:v>6.82648E-2</c:v>
                </c:pt>
                <c:pt idx="675">
                  <c:v>6.8237000000000006E-2</c:v>
                </c:pt>
                <c:pt idx="676">
                  <c:v>6.8229200000000004E-2</c:v>
                </c:pt>
                <c:pt idx="677">
                  <c:v>6.8270499999999998E-2</c:v>
                </c:pt>
                <c:pt idx="678">
                  <c:v>6.8285100000000001E-2</c:v>
                </c:pt>
                <c:pt idx="679">
                  <c:v>6.8309700000000001E-2</c:v>
                </c:pt>
                <c:pt idx="680">
                  <c:v>6.82947E-2</c:v>
                </c:pt>
                <c:pt idx="681">
                  <c:v>6.8330100000000005E-2</c:v>
                </c:pt>
                <c:pt idx="682">
                  <c:v>6.8329799999999996E-2</c:v>
                </c:pt>
                <c:pt idx="683">
                  <c:v>6.8335400000000004E-2</c:v>
                </c:pt>
                <c:pt idx="684">
                  <c:v>6.8383200000000005E-2</c:v>
                </c:pt>
                <c:pt idx="685">
                  <c:v>6.8367899999999995E-2</c:v>
                </c:pt>
                <c:pt idx="686">
                  <c:v>6.8425100000000003E-2</c:v>
                </c:pt>
                <c:pt idx="687">
                  <c:v>6.8477999999999997E-2</c:v>
                </c:pt>
                <c:pt idx="688">
                  <c:v>6.8535799999999994E-2</c:v>
                </c:pt>
                <c:pt idx="689">
                  <c:v>6.8646399999999996E-2</c:v>
                </c:pt>
                <c:pt idx="690">
                  <c:v>6.8682800000000002E-2</c:v>
                </c:pt>
                <c:pt idx="691">
                  <c:v>6.8730899999999998E-2</c:v>
                </c:pt>
                <c:pt idx="692">
                  <c:v>6.8768200000000002E-2</c:v>
                </c:pt>
                <c:pt idx="693">
                  <c:v>6.8762100000000007E-2</c:v>
                </c:pt>
                <c:pt idx="694">
                  <c:v>6.8806199999999998E-2</c:v>
                </c:pt>
                <c:pt idx="695">
                  <c:v>6.8776500000000004E-2</c:v>
                </c:pt>
                <c:pt idx="696">
                  <c:v>6.8762799999999999E-2</c:v>
                </c:pt>
                <c:pt idx="697">
                  <c:v>6.8801899999999999E-2</c:v>
                </c:pt>
                <c:pt idx="698">
                  <c:v>6.8841399999999997E-2</c:v>
                </c:pt>
                <c:pt idx="699">
                  <c:v>6.8884000000000001E-2</c:v>
                </c:pt>
                <c:pt idx="700">
                  <c:v>6.8870399999999998E-2</c:v>
                </c:pt>
                <c:pt idx="701">
                  <c:v>6.8833099999999994E-2</c:v>
                </c:pt>
                <c:pt idx="702">
                  <c:v>6.8898799999999996E-2</c:v>
                </c:pt>
                <c:pt idx="703">
                  <c:v>6.8907099999999999E-2</c:v>
                </c:pt>
                <c:pt idx="704">
                  <c:v>6.8921899999999994E-2</c:v>
                </c:pt>
                <c:pt idx="705">
                  <c:v>6.8934599999999999E-2</c:v>
                </c:pt>
                <c:pt idx="706">
                  <c:v>6.9001099999999996E-2</c:v>
                </c:pt>
                <c:pt idx="707">
                  <c:v>6.9071900000000006E-2</c:v>
                </c:pt>
                <c:pt idx="708">
                  <c:v>6.9115300000000005E-2</c:v>
                </c:pt>
                <c:pt idx="709">
                  <c:v>6.9142099999999998E-2</c:v>
                </c:pt>
                <c:pt idx="710">
                  <c:v>6.9204600000000005E-2</c:v>
                </c:pt>
                <c:pt idx="711">
                  <c:v>6.9212599999999999E-2</c:v>
                </c:pt>
                <c:pt idx="712">
                  <c:v>6.9211099999999998E-2</c:v>
                </c:pt>
                <c:pt idx="713">
                  <c:v>6.92802E-2</c:v>
                </c:pt>
                <c:pt idx="714">
                  <c:v>6.9267099999999998E-2</c:v>
                </c:pt>
                <c:pt idx="715">
                  <c:v>6.9288600000000006E-2</c:v>
                </c:pt>
                <c:pt idx="716">
                  <c:v>6.9324700000000003E-2</c:v>
                </c:pt>
                <c:pt idx="717">
                  <c:v>6.9326499999999999E-2</c:v>
                </c:pt>
                <c:pt idx="718">
                  <c:v>6.9346400000000002E-2</c:v>
                </c:pt>
                <c:pt idx="719">
                  <c:v>6.9393700000000003E-2</c:v>
                </c:pt>
                <c:pt idx="720">
                  <c:v>6.9425100000000003E-2</c:v>
                </c:pt>
                <c:pt idx="721">
                  <c:v>6.9414000000000003E-2</c:v>
                </c:pt>
                <c:pt idx="722">
                  <c:v>6.9458800000000001E-2</c:v>
                </c:pt>
                <c:pt idx="723">
                  <c:v>6.9462999999999997E-2</c:v>
                </c:pt>
                <c:pt idx="724">
                  <c:v>6.9485099999999994E-2</c:v>
                </c:pt>
                <c:pt idx="725">
                  <c:v>6.9482299999999997E-2</c:v>
                </c:pt>
                <c:pt idx="726">
                  <c:v>6.9493299999999994E-2</c:v>
                </c:pt>
                <c:pt idx="727">
                  <c:v>6.9504899999999994E-2</c:v>
                </c:pt>
                <c:pt idx="728">
                  <c:v>6.9549600000000003E-2</c:v>
                </c:pt>
                <c:pt idx="729">
                  <c:v>6.9543599999999997E-2</c:v>
                </c:pt>
                <c:pt idx="730">
                  <c:v>6.9581199999999996E-2</c:v>
                </c:pt>
                <c:pt idx="731">
                  <c:v>6.9675699999999993E-2</c:v>
                </c:pt>
                <c:pt idx="732">
                  <c:v>6.9683899999999993E-2</c:v>
                </c:pt>
                <c:pt idx="733">
                  <c:v>6.9742999999999999E-2</c:v>
                </c:pt>
                <c:pt idx="734">
                  <c:v>6.9749900000000004E-2</c:v>
                </c:pt>
                <c:pt idx="735">
                  <c:v>6.9745799999999997E-2</c:v>
                </c:pt>
                <c:pt idx="736">
                  <c:v>6.9793400000000005E-2</c:v>
                </c:pt>
                <c:pt idx="737">
                  <c:v>6.98188E-2</c:v>
                </c:pt>
                <c:pt idx="738">
                  <c:v>6.9843100000000005E-2</c:v>
                </c:pt>
                <c:pt idx="739">
                  <c:v>6.9865700000000003E-2</c:v>
                </c:pt>
                <c:pt idx="740">
                  <c:v>6.99679E-2</c:v>
                </c:pt>
                <c:pt idx="741">
                  <c:v>6.9980200000000006E-2</c:v>
                </c:pt>
                <c:pt idx="742">
                  <c:v>7.0092000000000002E-2</c:v>
                </c:pt>
                <c:pt idx="743">
                  <c:v>7.0172799999999994E-2</c:v>
                </c:pt>
                <c:pt idx="744">
                  <c:v>7.0253899999999994E-2</c:v>
                </c:pt>
                <c:pt idx="745">
                  <c:v>7.0306900000000006E-2</c:v>
                </c:pt>
                <c:pt idx="746">
                  <c:v>7.0369899999999999E-2</c:v>
                </c:pt>
                <c:pt idx="747">
                  <c:v>7.03545E-2</c:v>
                </c:pt>
                <c:pt idx="748">
                  <c:v>7.0343199999999995E-2</c:v>
                </c:pt>
                <c:pt idx="749">
                  <c:v>7.0185399999999995E-2</c:v>
                </c:pt>
                <c:pt idx="750">
                  <c:v>7.0206099999999994E-2</c:v>
                </c:pt>
                <c:pt idx="751">
                  <c:v>7.0114700000000002E-2</c:v>
                </c:pt>
                <c:pt idx="752">
                  <c:v>6.8324399999999993E-2</c:v>
                </c:pt>
                <c:pt idx="753">
                  <c:v>6.3929700000000006E-2</c:v>
                </c:pt>
                <c:pt idx="754">
                  <c:v>6.4407800000000001E-2</c:v>
                </c:pt>
                <c:pt idx="755">
                  <c:v>6.4360200000000006E-2</c:v>
                </c:pt>
                <c:pt idx="756">
                  <c:v>6.4333799999999997E-2</c:v>
                </c:pt>
                <c:pt idx="757">
                  <c:v>6.4299099999999998E-2</c:v>
                </c:pt>
                <c:pt idx="758">
                  <c:v>6.4365400000000003E-2</c:v>
                </c:pt>
                <c:pt idx="759">
                  <c:v>6.4324000000000006E-2</c:v>
                </c:pt>
                <c:pt idx="760">
                  <c:v>6.4356099999999999E-2</c:v>
                </c:pt>
                <c:pt idx="761">
                  <c:v>6.4361500000000002E-2</c:v>
                </c:pt>
                <c:pt idx="762">
                  <c:v>6.4299200000000001E-2</c:v>
                </c:pt>
                <c:pt idx="763">
                  <c:v>6.4275100000000002E-2</c:v>
                </c:pt>
                <c:pt idx="764">
                  <c:v>6.4174599999999998E-2</c:v>
                </c:pt>
                <c:pt idx="765">
                  <c:v>6.4060599999999995E-2</c:v>
                </c:pt>
                <c:pt idx="766">
                  <c:v>6.4000100000000004E-2</c:v>
                </c:pt>
                <c:pt idx="767">
                  <c:v>6.3909400000000005E-2</c:v>
                </c:pt>
                <c:pt idx="768">
                  <c:v>6.38407E-2</c:v>
                </c:pt>
                <c:pt idx="769">
                  <c:v>6.3841499999999995E-2</c:v>
                </c:pt>
                <c:pt idx="770">
                  <c:v>6.3803399999999996E-2</c:v>
                </c:pt>
                <c:pt idx="771">
                  <c:v>6.3745499999999997E-2</c:v>
                </c:pt>
                <c:pt idx="772">
                  <c:v>6.3762399999999997E-2</c:v>
                </c:pt>
                <c:pt idx="773">
                  <c:v>6.3766500000000004E-2</c:v>
                </c:pt>
                <c:pt idx="774">
                  <c:v>6.4132900000000007E-2</c:v>
                </c:pt>
                <c:pt idx="775">
                  <c:v>6.4179299999999995E-2</c:v>
                </c:pt>
                <c:pt idx="776">
                  <c:v>6.4288399999999996E-2</c:v>
                </c:pt>
                <c:pt idx="777">
                  <c:v>6.4281699999999997E-2</c:v>
                </c:pt>
                <c:pt idx="778">
                  <c:v>6.4285599999999998E-2</c:v>
                </c:pt>
                <c:pt idx="779">
                  <c:v>6.43035E-2</c:v>
                </c:pt>
                <c:pt idx="780">
                  <c:v>6.4310199999999998E-2</c:v>
                </c:pt>
                <c:pt idx="781">
                  <c:v>6.4285499999999995E-2</c:v>
                </c:pt>
                <c:pt idx="782">
                  <c:v>6.43011E-2</c:v>
                </c:pt>
                <c:pt idx="783">
                  <c:v>6.4330799999999994E-2</c:v>
                </c:pt>
                <c:pt idx="784">
                  <c:v>6.43513E-2</c:v>
                </c:pt>
                <c:pt idx="785">
                  <c:v>6.4382400000000006E-2</c:v>
                </c:pt>
                <c:pt idx="786">
                  <c:v>6.4365900000000004E-2</c:v>
                </c:pt>
                <c:pt idx="787">
                  <c:v>6.4369800000000005E-2</c:v>
                </c:pt>
                <c:pt idx="788">
                  <c:v>6.4373899999999998E-2</c:v>
                </c:pt>
                <c:pt idx="789">
                  <c:v>6.4322599999999994E-2</c:v>
                </c:pt>
                <c:pt idx="790">
                  <c:v>6.4328200000000002E-2</c:v>
                </c:pt>
                <c:pt idx="791">
                  <c:v>6.4369899999999994E-2</c:v>
                </c:pt>
                <c:pt idx="792">
                  <c:v>6.4409800000000003E-2</c:v>
                </c:pt>
                <c:pt idx="793">
                  <c:v>6.4424599999999999E-2</c:v>
                </c:pt>
                <c:pt idx="794">
                  <c:v>6.4498299999999995E-2</c:v>
                </c:pt>
                <c:pt idx="795">
                  <c:v>6.4465400000000006E-2</c:v>
                </c:pt>
                <c:pt idx="796">
                  <c:v>6.4860699999999993E-2</c:v>
                </c:pt>
                <c:pt idx="797">
                  <c:v>6.5757099999999999E-2</c:v>
                </c:pt>
                <c:pt idx="798">
                  <c:v>6.5749100000000005E-2</c:v>
                </c:pt>
                <c:pt idx="799">
                  <c:v>6.5763100000000005E-2</c:v>
                </c:pt>
                <c:pt idx="800">
                  <c:v>6.5755300000000003E-2</c:v>
                </c:pt>
                <c:pt idx="801">
                  <c:v>6.5742499999999995E-2</c:v>
                </c:pt>
                <c:pt idx="802">
                  <c:v>6.5752599999999994E-2</c:v>
                </c:pt>
                <c:pt idx="803">
                  <c:v>6.5728999999999996E-2</c:v>
                </c:pt>
                <c:pt idx="804">
                  <c:v>6.5751400000000002E-2</c:v>
                </c:pt>
                <c:pt idx="805">
                  <c:v>6.57639E-2</c:v>
                </c:pt>
                <c:pt idx="806">
                  <c:v>6.5813300000000005E-2</c:v>
                </c:pt>
                <c:pt idx="807">
                  <c:v>6.5848100000000007E-2</c:v>
                </c:pt>
                <c:pt idx="808">
                  <c:v>6.5893699999999999E-2</c:v>
                </c:pt>
                <c:pt idx="809">
                  <c:v>6.5870799999999993E-2</c:v>
                </c:pt>
                <c:pt idx="810">
                  <c:v>6.5857700000000005E-2</c:v>
                </c:pt>
                <c:pt idx="811">
                  <c:v>6.5794099999999994E-2</c:v>
                </c:pt>
                <c:pt idx="812">
                  <c:v>6.5783700000000001E-2</c:v>
                </c:pt>
                <c:pt idx="813">
                  <c:v>6.5768400000000005E-2</c:v>
                </c:pt>
                <c:pt idx="814">
                  <c:v>6.5739900000000004E-2</c:v>
                </c:pt>
                <c:pt idx="815">
                  <c:v>6.6378099999999995E-2</c:v>
                </c:pt>
                <c:pt idx="816">
                  <c:v>6.7275500000000002E-2</c:v>
                </c:pt>
                <c:pt idx="817">
                  <c:v>6.7400799999999997E-2</c:v>
                </c:pt>
                <c:pt idx="818">
                  <c:v>6.7472299999999999E-2</c:v>
                </c:pt>
                <c:pt idx="819">
                  <c:v>6.7594100000000004E-2</c:v>
                </c:pt>
                <c:pt idx="820">
                  <c:v>6.7714800000000006E-2</c:v>
                </c:pt>
                <c:pt idx="821">
                  <c:v>6.8060800000000005E-2</c:v>
                </c:pt>
                <c:pt idx="822">
                  <c:v>6.8232200000000007E-2</c:v>
                </c:pt>
                <c:pt idx="823">
                  <c:v>6.8241099999999999E-2</c:v>
                </c:pt>
                <c:pt idx="824">
                  <c:v>6.8252800000000002E-2</c:v>
                </c:pt>
                <c:pt idx="825">
                  <c:v>6.8260299999999996E-2</c:v>
                </c:pt>
                <c:pt idx="826">
                  <c:v>6.8248500000000004E-2</c:v>
                </c:pt>
                <c:pt idx="827">
                  <c:v>6.8274199999999993E-2</c:v>
                </c:pt>
                <c:pt idx="828">
                  <c:v>6.8290600000000007E-2</c:v>
                </c:pt>
                <c:pt idx="829">
                  <c:v>6.8290199999999995E-2</c:v>
                </c:pt>
                <c:pt idx="830">
                  <c:v>6.8343799999999996E-2</c:v>
                </c:pt>
                <c:pt idx="831">
                  <c:v>6.8380899999999994E-2</c:v>
                </c:pt>
                <c:pt idx="832">
                  <c:v>6.8393599999999999E-2</c:v>
                </c:pt>
                <c:pt idx="833">
                  <c:v>6.8395300000000006E-2</c:v>
                </c:pt>
                <c:pt idx="834">
                  <c:v>6.8397799999999995E-2</c:v>
                </c:pt>
                <c:pt idx="835">
                  <c:v>6.84284E-2</c:v>
                </c:pt>
                <c:pt idx="836">
                  <c:v>6.8455100000000005E-2</c:v>
                </c:pt>
                <c:pt idx="837">
                  <c:v>6.8126500000000006E-2</c:v>
                </c:pt>
                <c:pt idx="838">
                  <c:v>6.8324499999999996E-2</c:v>
                </c:pt>
                <c:pt idx="839">
                  <c:v>6.8491200000000002E-2</c:v>
                </c:pt>
                <c:pt idx="840">
                  <c:v>6.8530900000000006E-2</c:v>
                </c:pt>
                <c:pt idx="841">
                  <c:v>6.8670999999999996E-2</c:v>
                </c:pt>
                <c:pt idx="842">
                  <c:v>6.8721699999999997E-2</c:v>
                </c:pt>
                <c:pt idx="843">
                  <c:v>6.9030900000000006E-2</c:v>
                </c:pt>
                <c:pt idx="844">
                  <c:v>6.9167900000000004E-2</c:v>
                </c:pt>
                <c:pt idx="845">
                  <c:v>6.9200200000000003E-2</c:v>
                </c:pt>
                <c:pt idx="846">
                  <c:v>6.9226499999999996E-2</c:v>
                </c:pt>
                <c:pt idx="847">
                  <c:v>6.9273000000000001E-2</c:v>
                </c:pt>
                <c:pt idx="848">
                  <c:v>6.9289699999999996E-2</c:v>
                </c:pt>
                <c:pt idx="849">
                  <c:v>6.9305400000000003E-2</c:v>
                </c:pt>
                <c:pt idx="850">
                  <c:v>6.9363300000000003E-2</c:v>
                </c:pt>
                <c:pt idx="851">
                  <c:v>6.9401699999999997E-2</c:v>
                </c:pt>
                <c:pt idx="852">
                  <c:v>6.9449800000000006E-2</c:v>
                </c:pt>
                <c:pt idx="853">
                  <c:v>7.0208300000000001E-2</c:v>
                </c:pt>
                <c:pt idx="854">
                  <c:v>7.2262000000000007E-2</c:v>
                </c:pt>
                <c:pt idx="855">
                  <c:v>7.2276300000000002E-2</c:v>
                </c:pt>
                <c:pt idx="856">
                  <c:v>7.2287900000000002E-2</c:v>
                </c:pt>
                <c:pt idx="857">
                  <c:v>7.2300500000000004E-2</c:v>
                </c:pt>
                <c:pt idx="858">
                  <c:v>7.2309499999999999E-2</c:v>
                </c:pt>
                <c:pt idx="859">
                  <c:v>7.2342500000000004E-2</c:v>
                </c:pt>
                <c:pt idx="860">
                  <c:v>7.2606500000000004E-2</c:v>
                </c:pt>
                <c:pt idx="861">
                  <c:v>7.2623300000000002E-2</c:v>
                </c:pt>
                <c:pt idx="862">
                  <c:v>7.2657600000000003E-2</c:v>
                </c:pt>
                <c:pt idx="863">
                  <c:v>7.2730199999999995E-2</c:v>
                </c:pt>
                <c:pt idx="864">
                  <c:v>7.2760000000000005E-2</c:v>
                </c:pt>
                <c:pt idx="865">
                  <c:v>7.2892999999999999E-2</c:v>
                </c:pt>
                <c:pt idx="866">
                  <c:v>7.2998400000000005E-2</c:v>
                </c:pt>
                <c:pt idx="867">
                  <c:v>7.3057499999999997E-2</c:v>
                </c:pt>
                <c:pt idx="868">
                  <c:v>7.3068499999999995E-2</c:v>
                </c:pt>
                <c:pt idx="869">
                  <c:v>7.3073299999999994E-2</c:v>
                </c:pt>
                <c:pt idx="870">
                  <c:v>7.3067900000000005E-2</c:v>
                </c:pt>
                <c:pt idx="871">
                  <c:v>7.3116799999999996E-2</c:v>
                </c:pt>
                <c:pt idx="872">
                  <c:v>7.3118900000000001E-2</c:v>
                </c:pt>
                <c:pt idx="873">
                  <c:v>7.3120199999999996E-2</c:v>
                </c:pt>
                <c:pt idx="874">
                  <c:v>7.3117399999999999E-2</c:v>
                </c:pt>
                <c:pt idx="875">
                  <c:v>7.3138599999999998E-2</c:v>
                </c:pt>
                <c:pt idx="876">
                  <c:v>7.3146199999999995E-2</c:v>
                </c:pt>
                <c:pt idx="877">
                  <c:v>7.3134099999999994E-2</c:v>
                </c:pt>
                <c:pt idx="878">
                  <c:v>7.3040099999999997E-2</c:v>
                </c:pt>
                <c:pt idx="879">
                  <c:v>7.3099200000000003E-2</c:v>
                </c:pt>
                <c:pt idx="880">
                  <c:v>7.3180499999999996E-2</c:v>
                </c:pt>
                <c:pt idx="881">
                  <c:v>7.3172899999999999E-2</c:v>
                </c:pt>
                <c:pt idx="882">
                  <c:v>7.2983000000000006E-2</c:v>
                </c:pt>
                <c:pt idx="883">
                  <c:v>7.3078000000000004E-2</c:v>
                </c:pt>
                <c:pt idx="884">
                  <c:v>7.3189599999999994E-2</c:v>
                </c:pt>
                <c:pt idx="885">
                  <c:v>7.3260900000000004E-2</c:v>
                </c:pt>
                <c:pt idx="886">
                  <c:v>7.3262800000000003E-2</c:v>
                </c:pt>
                <c:pt idx="887">
                  <c:v>7.3312699999999995E-2</c:v>
                </c:pt>
                <c:pt idx="888">
                  <c:v>7.3338799999999996E-2</c:v>
                </c:pt>
                <c:pt idx="889">
                  <c:v>7.3347200000000001E-2</c:v>
                </c:pt>
                <c:pt idx="890">
                  <c:v>7.3374599999999998E-2</c:v>
                </c:pt>
                <c:pt idx="891">
                  <c:v>7.3379299999999995E-2</c:v>
                </c:pt>
                <c:pt idx="892">
                  <c:v>7.3399099999999995E-2</c:v>
                </c:pt>
                <c:pt idx="893">
                  <c:v>7.3409100000000005E-2</c:v>
                </c:pt>
                <c:pt idx="894">
                  <c:v>7.3389300000000005E-2</c:v>
                </c:pt>
                <c:pt idx="895">
                  <c:v>7.3406299999999994E-2</c:v>
                </c:pt>
                <c:pt idx="896">
                  <c:v>7.3406700000000005E-2</c:v>
                </c:pt>
                <c:pt idx="897">
                  <c:v>7.3440400000000003E-2</c:v>
                </c:pt>
                <c:pt idx="898">
                  <c:v>7.3446399999999995E-2</c:v>
                </c:pt>
                <c:pt idx="899">
                  <c:v>7.3455599999999996E-2</c:v>
                </c:pt>
                <c:pt idx="900">
                  <c:v>7.2933399999999995E-2</c:v>
                </c:pt>
                <c:pt idx="901">
                  <c:v>7.1321800000000005E-2</c:v>
                </c:pt>
                <c:pt idx="902">
                  <c:v>7.1303900000000003E-2</c:v>
                </c:pt>
                <c:pt idx="903">
                  <c:v>7.11918E-2</c:v>
                </c:pt>
                <c:pt idx="904">
                  <c:v>7.0830699999999996E-2</c:v>
                </c:pt>
                <c:pt idx="905">
                  <c:v>7.0829299999999998E-2</c:v>
                </c:pt>
                <c:pt idx="906">
                  <c:v>7.0961399999999994E-2</c:v>
                </c:pt>
                <c:pt idx="907">
                  <c:v>7.1023100000000006E-2</c:v>
                </c:pt>
                <c:pt idx="908">
                  <c:v>7.1041000000000007E-2</c:v>
                </c:pt>
                <c:pt idx="909">
                  <c:v>7.1123800000000001E-2</c:v>
                </c:pt>
                <c:pt idx="910">
                  <c:v>7.1176400000000001E-2</c:v>
                </c:pt>
                <c:pt idx="911">
                  <c:v>7.12005E-2</c:v>
                </c:pt>
                <c:pt idx="912">
                  <c:v>7.1230100000000005E-2</c:v>
                </c:pt>
                <c:pt idx="913">
                  <c:v>7.1278800000000003E-2</c:v>
                </c:pt>
                <c:pt idx="914">
                  <c:v>7.1291400000000005E-2</c:v>
                </c:pt>
                <c:pt idx="915">
                  <c:v>7.1316400000000002E-2</c:v>
                </c:pt>
                <c:pt idx="916">
                  <c:v>7.1339600000000003E-2</c:v>
                </c:pt>
                <c:pt idx="917">
                  <c:v>7.1338200000000004E-2</c:v>
                </c:pt>
                <c:pt idx="918">
                  <c:v>7.1347900000000006E-2</c:v>
                </c:pt>
                <c:pt idx="919">
                  <c:v>7.1375499999999995E-2</c:v>
                </c:pt>
                <c:pt idx="920">
                  <c:v>7.1420999999999998E-2</c:v>
                </c:pt>
                <c:pt idx="921">
                  <c:v>7.14336E-2</c:v>
                </c:pt>
                <c:pt idx="922">
                  <c:v>7.1160899999999999E-2</c:v>
                </c:pt>
                <c:pt idx="923">
                  <c:v>6.9964299999999993E-2</c:v>
                </c:pt>
                <c:pt idx="924">
                  <c:v>6.9988300000000003E-2</c:v>
                </c:pt>
                <c:pt idx="925">
                  <c:v>6.9959199999999999E-2</c:v>
                </c:pt>
                <c:pt idx="926">
                  <c:v>6.9882399999999997E-2</c:v>
                </c:pt>
                <c:pt idx="927">
                  <c:v>6.9912199999999994E-2</c:v>
                </c:pt>
                <c:pt idx="928">
                  <c:v>7.0016700000000001E-2</c:v>
                </c:pt>
                <c:pt idx="929">
                  <c:v>7.0106100000000005E-2</c:v>
                </c:pt>
                <c:pt idx="930">
                  <c:v>7.0144799999999993E-2</c:v>
                </c:pt>
                <c:pt idx="931">
                  <c:v>7.0178699999999997E-2</c:v>
                </c:pt>
                <c:pt idx="932">
                  <c:v>7.0187799999999995E-2</c:v>
                </c:pt>
                <c:pt idx="933">
                  <c:v>7.01846E-2</c:v>
                </c:pt>
                <c:pt idx="934">
                  <c:v>7.0208999999999994E-2</c:v>
                </c:pt>
                <c:pt idx="935">
                  <c:v>7.0241200000000004E-2</c:v>
                </c:pt>
                <c:pt idx="936">
                  <c:v>7.0253499999999997E-2</c:v>
                </c:pt>
                <c:pt idx="937">
                  <c:v>7.02816E-2</c:v>
                </c:pt>
                <c:pt idx="938">
                  <c:v>7.0289099999999993E-2</c:v>
                </c:pt>
                <c:pt idx="939">
                  <c:v>7.0306199999999999E-2</c:v>
                </c:pt>
                <c:pt idx="940">
                  <c:v>7.0290000000000005E-2</c:v>
                </c:pt>
                <c:pt idx="941">
                  <c:v>7.0543300000000003E-2</c:v>
                </c:pt>
                <c:pt idx="942">
                  <c:v>7.0867100000000002E-2</c:v>
                </c:pt>
                <c:pt idx="943">
                  <c:v>7.0916199999999999E-2</c:v>
                </c:pt>
                <c:pt idx="944">
                  <c:v>7.0984900000000004E-2</c:v>
                </c:pt>
                <c:pt idx="945">
                  <c:v>7.0962999999999998E-2</c:v>
                </c:pt>
                <c:pt idx="946">
                  <c:v>7.1050799999999997E-2</c:v>
                </c:pt>
                <c:pt idx="947">
                  <c:v>7.0979799999999996E-2</c:v>
                </c:pt>
                <c:pt idx="948">
                  <c:v>7.0937500000000001E-2</c:v>
                </c:pt>
                <c:pt idx="949">
                  <c:v>7.0981600000000006E-2</c:v>
                </c:pt>
                <c:pt idx="950">
                  <c:v>7.1066900000000002E-2</c:v>
                </c:pt>
                <c:pt idx="951">
                  <c:v>7.1128399999999994E-2</c:v>
                </c:pt>
                <c:pt idx="952">
                  <c:v>7.1143100000000001E-2</c:v>
                </c:pt>
                <c:pt idx="953">
                  <c:v>7.1162299999999998E-2</c:v>
                </c:pt>
                <c:pt idx="954">
                  <c:v>7.1173899999999998E-2</c:v>
                </c:pt>
                <c:pt idx="955">
                  <c:v>7.1183300000000005E-2</c:v>
                </c:pt>
                <c:pt idx="956">
                  <c:v>7.1169700000000002E-2</c:v>
                </c:pt>
                <c:pt idx="957">
                  <c:v>7.1187299999999995E-2</c:v>
                </c:pt>
                <c:pt idx="958">
                  <c:v>7.11981E-2</c:v>
                </c:pt>
                <c:pt idx="959">
                  <c:v>7.1212999999999999E-2</c:v>
                </c:pt>
                <c:pt idx="960">
                  <c:v>7.12362E-2</c:v>
                </c:pt>
                <c:pt idx="961">
                  <c:v>7.1267800000000006E-2</c:v>
                </c:pt>
                <c:pt idx="962">
                  <c:v>7.1290599999999996E-2</c:v>
                </c:pt>
                <c:pt idx="963">
                  <c:v>7.2416900000000006E-2</c:v>
                </c:pt>
                <c:pt idx="964">
                  <c:v>7.4501200000000004E-2</c:v>
                </c:pt>
                <c:pt idx="965">
                  <c:v>7.4606400000000003E-2</c:v>
                </c:pt>
                <c:pt idx="966">
                  <c:v>7.4970899999999993E-2</c:v>
                </c:pt>
                <c:pt idx="967">
                  <c:v>7.5395299999999998E-2</c:v>
                </c:pt>
                <c:pt idx="968">
                  <c:v>7.5415399999999994E-2</c:v>
                </c:pt>
                <c:pt idx="969">
                  <c:v>7.5428599999999998E-2</c:v>
                </c:pt>
                <c:pt idx="970">
                  <c:v>7.54248E-2</c:v>
                </c:pt>
                <c:pt idx="971">
                  <c:v>7.5459399999999996E-2</c:v>
                </c:pt>
                <c:pt idx="972">
                  <c:v>7.5464199999999995E-2</c:v>
                </c:pt>
                <c:pt idx="973">
                  <c:v>7.5481000000000006E-2</c:v>
                </c:pt>
                <c:pt idx="974">
                  <c:v>7.5488799999999995E-2</c:v>
                </c:pt>
                <c:pt idx="975">
                  <c:v>7.5505799999999998E-2</c:v>
                </c:pt>
                <c:pt idx="976">
                  <c:v>7.5526999999999997E-2</c:v>
                </c:pt>
                <c:pt idx="977">
                  <c:v>7.5517399999999998E-2</c:v>
                </c:pt>
                <c:pt idx="978">
                  <c:v>7.5524300000000003E-2</c:v>
                </c:pt>
                <c:pt idx="979">
                  <c:v>7.5550000000000006E-2</c:v>
                </c:pt>
                <c:pt idx="980">
                  <c:v>7.5525800000000004E-2</c:v>
                </c:pt>
                <c:pt idx="981">
                  <c:v>7.5515499999999999E-2</c:v>
                </c:pt>
                <c:pt idx="982">
                  <c:v>7.5525700000000001E-2</c:v>
                </c:pt>
                <c:pt idx="983">
                  <c:v>7.5550800000000001E-2</c:v>
                </c:pt>
                <c:pt idx="984">
                  <c:v>7.5564000000000006E-2</c:v>
                </c:pt>
                <c:pt idx="985">
                  <c:v>7.5582099999999999E-2</c:v>
                </c:pt>
                <c:pt idx="986">
                  <c:v>7.5605699999999998E-2</c:v>
                </c:pt>
                <c:pt idx="987">
                  <c:v>7.5617699999999996E-2</c:v>
                </c:pt>
                <c:pt idx="988">
                  <c:v>7.5646400000000003E-2</c:v>
                </c:pt>
                <c:pt idx="989">
                  <c:v>7.5651099999999999E-2</c:v>
                </c:pt>
                <c:pt idx="990">
                  <c:v>7.5653600000000001E-2</c:v>
                </c:pt>
                <c:pt idx="991">
                  <c:v>7.5698000000000001E-2</c:v>
                </c:pt>
                <c:pt idx="992">
                  <c:v>7.5702400000000003E-2</c:v>
                </c:pt>
                <c:pt idx="993">
                  <c:v>7.5697700000000007E-2</c:v>
                </c:pt>
                <c:pt idx="994">
                  <c:v>7.5698299999999996E-2</c:v>
                </c:pt>
                <c:pt idx="995">
                  <c:v>7.5718400000000005E-2</c:v>
                </c:pt>
                <c:pt idx="996">
                  <c:v>7.5744199999999998E-2</c:v>
                </c:pt>
                <c:pt idx="997">
                  <c:v>7.5751499999999999E-2</c:v>
                </c:pt>
                <c:pt idx="998">
                  <c:v>7.5769400000000001E-2</c:v>
                </c:pt>
                <c:pt idx="999">
                  <c:v>7.5788599999999998E-2</c:v>
                </c:pt>
                <c:pt idx="1000">
                  <c:v>7.5820799999999994E-2</c:v>
                </c:pt>
              </c:numCache>
            </c:numRef>
          </c:yVal>
          <c:smooth val="0"/>
        </c:ser>
        <c:ser>
          <c:idx val="3"/>
          <c:order val="1"/>
          <c:tx>
            <c:strRef>
              <c:f>'F-stats'!$E$1</c:f>
              <c:strCache>
                <c:ptCount val="1"/>
                <c:pt idx="0">
                  <c:v>C_FIS</c:v>
                </c:pt>
              </c:strCache>
            </c:strRef>
          </c:tx>
          <c:spPr>
            <a:ln w="9366">
              <a:solidFill>
                <a:srgbClr val="000000"/>
              </a:solidFill>
              <a:prstDash val="solid"/>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'F-stats'!$E$2:$E$1002</c:f>
              <c:numCache>
                <c:formatCode>General</c:formatCode>
                <c:ptCount val="1001"/>
                <c:pt idx="0">
                  <c:v>-3.3048000000000001E-3</c:v>
                </c:pt>
                <c:pt idx="1">
                  <c:v>-3.4613000000000001E-3</c:v>
                </c:pt>
                <c:pt idx="2">
                  <c:v>-3.5693000000000001E-3</c:v>
                </c:pt>
                <c:pt idx="3">
                  <c:v>-3.6067E-3</c:v>
                </c:pt>
                <c:pt idx="4">
                  <c:v>-3.6123000000000001E-3</c:v>
                </c:pt>
                <c:pt idx="5">
                  <c:v>-3.6280000000000001E-3</c:v>
                </c:pt>
                <c:pt idx="6">
                  <c:v>-3.6018000000000001E-3</c:v>
                </c:pt>
                <c:pt idx="7">
                  <c:v>-3.6113999999999999E-3</c:v>
                </c:pt>
                <c:pt idx="8">
                  <c:v>-3.6174000000000002E-3</c:v>
                </c:pt>
                <c:pt idx="9">
                  <c:v>-3.5978999999999998E-3</c:v>
                </c:pt>
                <c:pt idx="10">
                  <c:v>-3.6043999999999998E-3</c:v>
                </c:pt>
                <c:pt idx="11">
                  <c:v>-3.5831000000000001E-3</c:v>
                </c:pt>
                <c:pt idx="12">
                  <c:v>-3.5439E-3</c:v>
                </c:pt>
                <c:pt idx="13">
                  <c:v>-3.5561999999999998E-3</c:v>
                </c:pt>
                <c:pt idx="14">
                  <c:v>-3.5763000000000001E-3</c:v>
                </c:pt>
                <c:pt idx="15">
                  <c:v>-3.5691999999999998E-3</c:v>
                </c:pt>
                <c:pt idx="16">
                  <c:v>-3.5821999999999998E-3</c:v>
                </c:pt>
                <c:pt idx="17">
                  <c:v>-3.5850999999999999E-3</c:v>
                </c:pt>
                <c:pt idx="18">
                  <c:v>-3.5468000000000001E-3</c:v>
                </c:pt>
                <c:pt idx="19">
                  <c:v>-3.601E-3</c:v>
                </c:pt>
                <c:pt idx="20">
                  <c:v>-3.5718999999999998E-3</c:v>
                </c:pt>
                <c:pt idx="21">
                  <c:v>-3.5966000000000001E-3</c:v>
                </c:pt>
                <c:pt idx="22">
                  <c:v>-3.6229000000000001E-3</c:v>
                </c:pt>
                <c:pt idx="23">
                  <c:v>-3.6278E-3</c:v>
                </c:pt>
                <c:pt idx="24">
                  <c:v>-3.6135999999999998E-3</c:v>
                </c:pt>
                <c:pt idx="25">
                  <c:v>-3.6164000000000001E-3</c:v>
                </c:pt>
                <c:pt idx="26">
                  <c:v>-3.6526000000000002E-3</c:v>
                </c:pt>
                <c:pt idx="27">
                  <c:v>-3.6778000000000002E-3</c:v>
                </c:pt>
                <c:pt idx="28">
                  <c:v>-3.6990999999999999E-3</c:v>
                </c:pt>
                <c:pt idx="29">
                  <c:v>-3.6702000000000002E-3</c:v>
                </c:pt>
                <c:pt idx="30">
                  <c:v>-3.6579E-3</c:v>
                </c:pt>
                <c:pt idx="31">
                  <c:v>-3.6077000000000001E-3</c:v>
                </c:pt>
                <c:pt idx="32">
                  <c:v>-3.5668000000000002E-3</c:v>
                </c:pt>
                <c:pt idx="33">
                  <c:v>-3.5994999999999998E-3</c:v>
                </c:pt>
                <c:pt idx="34">
                  <c:v>-3.5928000000000002E-3</c:v>
                </c:pt>
                <c:pt idx="35">
                  <c:v>-3.5358999999999998E-3</c:v>
                </c:pt>
                <c:pt idx="36">
                  <c:v>-3.5082999999999998E-3</c:v>
                </c:pt>
                <c:pt idx="37">
                  <c:v>-3.4900999999999999E-3</c:v>
                </c:pt>
                <c:pt idx="38">
                  <c:v>-3.4702000000000001E-3</c:v>
                </c:pt>
                <c:pt idx="39">
                  <c:v>-3.4291E-3</c:v>
                </c:pt>
                <c:pt idx="40">
                  <c:v>-3.3758E-3</c:v>
                </c:pt>
                <c:pt idx="41">
                  <c:v>-3.3579999999999999E-3</c:v>
                </c:pt>
                <c:pt idx="42">
                  <c:v>-3.3682E-3</c:v>
                </c:pt>
                <c:pt idx="43">
                  <c:v>-3.4125000000000002E-3</c:v>
                </c:pt>
                <c:pt idx="44">
                  <c:v>-3.4586E-3</c:v>
                </c:pt>
                <c:pt idx="45">
                  <c:v>-3.4191999999999998E-3</c:v>
                </c:pt>
                <c:pt idx="46">
                  <c:v>-3.4156999999999998E-3</c:v>
                </c:pt>
                <c:pt idx="47">
                  <c:v>-3.4193000000000001E-3</c:v>
                </c:pt>
                <c:pt idx="48">
                  <c:v>-3.2977000000000002E-3</c:v>
                </c:pt>
                <c:pt idx="49">
                  <c:v>-3.3611000000000001E-3</c:v>
                </c:pt>
                <c:pt idx="50">
                  <c:v>-3.3911000000000002E-3</c:v>
                </c:pt>
                <c:pt idx="51">
                  <c:v>-3.3384E-3</c:v>
                </c:pt>
                <c:pt idx="52">
                  <c:v>-3.4042999999999999E-3</c:v>
                </c:pt>
                <c:pt idx="53">
                  <c:v>-3.3157999999999998E-3</c:v>
                </c:pt>
                <c:pt idx="54">
                  <c:v>-3.2691E-3</c:v>
                </c:pt>
                <c:pt idx="55">
                  <c:v>-3.1800999999999999E-3</c:v>
                </c:pt>
                <c:pt idx="56">
                  <c:v>-3.1461000000000002E-3</c:v>
                </c:pt>
                <c:pt idx="57">
                  <c:v>-3.1167999999999999E-3</c:v>
                </c:pt>
                <c:pt idx="58">
                  <c:v>-3.1221999999999999E-3</c:v>
                </c:pt>
                <c:pt idx="59">
                  <c:v>-3.1245999999999999E-3</c:v>
                </c:pt>
                <c:pt idx="60">
                  <c:v>-3.0649000000000002E-3</c:v>
                </c:pt>
                <c:pt idx="61">
                  <c:v>-3.0542999999999998E-3</c:v>
                </c:pt>
                <c:pt idx="62">
                  <c:v>-3.0454000000000002E-3</c:v>
                </c:pt>
                <c:pt idx="63">
                  <c:v>-3.0484000000000002E-3</c:v>
                </c:pt>
                <c:pt idx="64">
                  <c:v>-3.0167000000000002E-3</c:v>
                </c:pt>
                <c:pt idx="65">
                  <c:v>-2.9835E-3</c:v>
                </c:pt>
                <c:pt idx="66">
                  <c:v>-2.9480999999999999E-3</c:v>
                </c:pt>
                <c:pt idx="67">
                  <c:v>-2.9028000000000001E-3</c:v>
                </c:pt>
                <c:pt idx="68">
                  <c:v>-2.9020999999999999E-3</c:v>
                </c:pt>
                <c:pt idx="69">
                  <c:v>-2.9136000000000001E-3</c:v>
                </c:pt>
                <c:pt idx="70">
                  <c:v>-2.8815999999999998E-3</c:v>
                </c:pt>
                <c:pt idx="71">
                  <c:v>-2.8728E-3</c:v>
                </c:pt>
                <c:pt idx="72">
                  <c:v>-2.8914000000000001E-3</c:v>
                </c:pt>
                <c:pt idx="73">
                  <c:v>-2.8765000000000002E-3</c:v>
                </c:pt>
                <c:pt idx="74">
                  <c:v>-2.9475999999999999E-3</c:v>
                </c:pt>
                <c:pt idx="75">
                  <c:v>-2.9288999999999999E-3</c:v>
                </c:pt>
                <c:pt idx="76">
                  <c:v>-2.9149000000000002E-3</c:v>
                </c:pt>
                <c:pt idx="77">
                  <c:v>-2.8931E-3</c:v>
                </c:pt>
                <c:pt idx="78">
                  <c:v>-2.9532E-3</c:v>
                </c:pt>
                <c:pt idx="79">
                  <c:v>-2.9266000000000001E-3</c:v>
                </c:pt>
                <c:pt idx="80">
                  <c:v>-2.9313999999999998E-3</c:v>
                </c:pt>
                <c:pt idx="81">
                  <c:v>-2.9528000000000002E-3</c:v>
                </c:pt>
                <c:pt idx="82">
                  <c:v>-2.911E-3</c:v>
                </c:pt>
                <c:pt idx="83">
                  <c:v>-2.8923999999999998E-3</c:v>
                </c:pt>
                <c:pt idx="84">
                  <c:v>-2.8785E-3</c:v>
                </c:pt>
                <c:pt idx="85">
                  <c:v>-2.8666E-3</c:v>
                </c:pt>
                <c:pt idx="86">
                  <c:v>-2.856E-3</c:v>
                </c:pt>
                <c:pt idx="87">
                  <c:v>-2.8452999999999998E-3</c:v>
                </c:pt>
                <c:pt idx="88">
                  <c:v>-2.8752999999999999E-3</c:v>
                </c:pt>
                <c:pt idx="89">
                  <c:v>-2.8546999999999999E-3</c:v>
                </c:pt>
                <c:pt idx="90">
                  <c:v>-2.8646000000000001E-3</c:v>
                </c:pt>
                <c:pt idx="91">
                  <c:v>-2.8230999999999998E-3</c:v>
                </c:pt>
                <c:pt idx="92">
                  <c:v>-2.8113000000000001E-3</c:v>
                </c:pt>
                <c:pt idx="93">
                  <c:v>-2.8490999999999998E-3</c:v>
                </c:pt>
                <c:pt idx="94">
                  <c:v>-2.8192E-3</c:v>
                </c:pt>
                <c:pt idx="95">
                  <c:v>-2.7542000000000001E-3</c:v>
                </c:pt>
                <c:pt idx="96">
                  <c:v>-2.6346E-3</c:v>
                </c:pt>
                <c:pt idx="97">
                  <c:v>-2.5769E-3</c:v>
                </c:pt>
                <c:pt idx="98">
                  <c:v>-2.5631999999999999E-3</c:v>
                </c:pt>
                <c:pt idx="99">
                  <c:v>-2.4334999999999999E-3</c:v>
                </c:pt>
                <c:pt idx="100">
                  <c:v>-2.3273E-3</c:v>
                </c:pt>
                <c:pt idx="101">
                  <c:v>-2.2300000000000002E-3</c:v>
                </c:pt>
                <c:pt idx="102">
                  <c:v>-1.9441E-3</c:v>
                </c:pt>
                <c:pt idx="103">
                  <c:v>-1.6953000000000001E-3</c:v>
                </c:pt>
                <c:pt idx="104">
                  <c:v>-1.4599000000000001E-3</c:v>
                </c:pt>
                <c:pt idx="105">
                  <c:v>-1.1953000000000001E-3</c:v>
                </c:pt>
                <c:pt idx="106">
                  <c:v>-8.9079999999999997E-4</c:v>
                </c:pt>
                <c:pt idx="107">
                  <c:v>-6.7920000000000003E-4</c:v>
                </c:pt>
                <c:pt idx="108">
                  <c:v>-5.6899999999999995E-4</c:v>
                </c:pt>
                <c:pt idx="109">
                  <c:v>-2.6049999999999999E-4</c:v>
                </c:pt>
                <c:pt idx="110" formatCode="0.00E+00">
                  <c:v>-3.7100000000000001E-5</c:v>
                </c:pt>
                <c:pt idx="111">
                  <c:v>1.7420000000000001E-4</c:v>
                </c:pt>
                <c:pt idx="112">
                  <c:v>5.2660000000000001E-4</c:v>
                </c:pt>
                <c:pt idx="113">
                  <c:v>7.9149999999999999E-4</c:v>
                </c:pt>
                <c:pt idx="114">
                  <c:v>9.0950000000000004E-4</c:v>
                </c:pt>
                <c:pt idx="115">
                  <c:v>1.0466E-3</c:v>
                </c:pt>
                <c:pt idx="116">
                  <c:v>1.1841E-3</c:v>
                </c:pt>
                <c:pt idx="117">
                  <c:v>1.3259999999999999E-3</c:v>
                </c:pt>
                <c:pt idx="118">
                  <c:v>1.6176000000000001E-3</c:v>
                </c:pt>
                <c:pt idx="119">
                  <c:v>1.8523000000000001E-3</c:v>
                </c:pt>
                <c:pt idx="120">
                  <c:v>2.0699999999999998E-3</c:v>
                </c:pt>
                <c:pt idx="121">
                  <c:v>2.3502000000000002E-3</c:v>
                </c:pt>
                <c:pt idx="122">
                  <c:v>2.2636000000000002E-3</c:v>
                </c:pt>
                <c:pt idx="123">
                  <c:v>1.9187E-3</c:v>
                </c:pt>
                <c:pt idx="124">
                  <c:v>2.1679999999999998E-3</c:v>
                </c:pt>
                <c:pt idx="125">
                  <c:v>2.4581999999999998E-3</c:v>
                </c:pt>
                <c:pt idx="126">
                  <c:v>2.7491999999999998E-3</c:v>
                </c:pt>
                <c:pt idx="127">
                  <c:v>2.9196999999999999E-3</c:v>
                </c:pt>
                <c:pt idx="128">
                  <c:v>3.2250999999999998E-3</c:v>
                </c:pt>
                <c:pt idx="129">
                  <c:v>3.3706000000000001E-3</c:v>
                </c:pt>
                <c:pt idx="130">
                  <c:v>3.5152999999999998E-3</c:v>
                </c:pt>
                <c:pt idx="131">
                  <c:v>3.6484E-3</c:v>
                </c:pt>
                <c:pt idx="132">
                  <c:v>3.7916E-3</c:v>
                </c:pt>
                <c:pt idx="133">
                  <c:v>3.9868000000000004E-3</c:v>
                </c:pt>
                <c:pt idx="134">
                  <c:v>4.2072999999999998E-3</c:v>
                </c:pt>
                <c:pt idx="135">
                  <c:v>4.2893999999999996E-3</c:v>
                </c:pt>
                <c:pt idx="136">
                  <c:v>4.3876999999999996E-3</c:v>
                </c:pt>
                <c:pt idx="137">
                  <c:v>4.5282999999999999E-3</c:v>
                </c:pt>
                <c:pt idx="138">
                  <c:v>4.6416000000000001E-3</c:v>
                </c:pt>
                <c:pt idx="139">
                  <c:v>4.6908000000000002E-3</c:v>
                </c:pt>
                <c:pt idx="140">
                  <c:v>4.7955999999999997E-3</c:v>
                </c:pt>
                <c:pt idx="141">
                  <c:v>4.9379000000000003E-3</c:v>
                </c:pt>
                <c:pt idx="142">
                  <c:v>4.9753000000000002E-3</c:v>
                </c:pt>
                <c:pt idx="143">
                  <c:v>5.2113000000000003E-3</c:v>
                </c:pt>
                <c:pt idx="144">
                  <c:v>5.2848000000000001E-3</c:v>
                </c:pt>
                <c:pt idx="145">
                  <c:v>5.4329000000000001E-3</c:v>
                </c:pt>
                <c:pt idx="146">
                  <c:v>5.4390000000000003E-3</c:v>
                </c:pt>
                <c:pt idx="147">
                  <c:v>5.5056000000000003E-3</c:v>
                </c:pt>
                <c:pt idx="148">
                  <c:v>5.6376999999999998E-3</c:v>
                </c:pt>
                <c:pt idx="149">
                  <c:v>5.7434000000000001E-3</c:v>
                </c:pt>
                <c:pt idx="150">
                  <c:v>5.8658E-3</c:v>
                </c:pt>
                <c:pt idx="151">
                  <c:v>6.0175000000000003E-3</c:v>
                </c:pt>
                <c:pt idx="152">
                  <c:v>6.1006000000000003E-3</c:v>
                </c:pt>
                <c:pt idx="153">
                  <c:v>6.136E-3</c:v>
                </c:pt>
                <c:pt idx="154">
                  <c:v>6.2351000000000004E-3</c:v>
                </c:pt>
                <c:pt idx="155">
                  <c:v>6.2323999999999999E-3</c:v>
                </c:pt>
                <c:pt idx="156">
                  <c:v>6.4649E-3</c:v>
                </c:pt>
                <c:pt idx="157">
                  <c:v>6.5741999999999997E-3</c:v>
                </c:pt>
                <c:pt idx="158">
                  <c:v>6.7247000000000001E-3</c:v>
                </c:pt>
                <c:pt idx="159">
                  <c:v>6.8012999999999997E-3</c:v>
                </c:pt>
                <c:pt idx="160">
                  <c:v>6.8655000000000001E-3</c:v>
                </c:pt>
                <c:pt idx="161">
                  <c:v>7.0207999999999998E-3</c:v>
                </c:pt>
                <c:pt idx="162">
                  <c:v>7.1973000000000002E-3</c:v>
                </c:pt>
                <c:pt idx="163">
                  <c:v>7.3699999999999998E-3</c:v>
                </c:pt>
                <c:pt idx="164">
                  <c:v>7.5970999999999999E-3</c:v>
                </c:pt>
                <c:pt idx="165">
                  <c:v>7.6851999999999997E-3</c:v>
                </c:pt>
                <c:pt idx="166">
                  <c:v>7.8215000000000003E-3</c:v>
                </c:pt>
                <c:pt idx="167">
                  <c:v>7.9390999999999993E-3</c:v>
                </c:pt>
                <c:pt idx="168">
                  <c:v>7.9945999999999993E-3</c:v>
                </c:pt>
                <c:pt idx="169">
                  <c:v>8.1694999999999997E-3</c:v>
                </c:pt>
                <c:pt idx="170">
                  <c:v>8.2460999999999993E-3</c:v>
                </c:pt>
                <c:pt idx="171">
                  <c:v>8.2927999999999995E-3</c:v>
                </c:pt>
                <c:pt idx="172">
                  <c:v>8.4750999999999993E-3</c:v>
                </c:pt>
                <c:pt idx="173">
                  <c:v>8.4636999999999993E-3</c:v>
                </c:pt>
                <c:pt idx="174">
                  <c:v>8.6783999999999993E-3</c:v>
                </c:pt>
                <c:pt idx="175">
                  <c:v>8.8339000000000004E-3</c:v>
                </c:pt>
                <c:pt idx="176">
                  <c:v>9.1109999999999993E-3</c:v>
                </c:pt>
                <c:pt idx="177">
                  <c:v>9.2884999999999999E-3</c:v>
                </c:pt>
                <c:pt idx="178">
                  <c:v>9.5651999999999994E-3</c:v>
                </c:pt>
                <c:pt idx="179">
                  <c:v>9.6337999999999997E-3</c:v>
                </c:pt>
                <c:pt idx="180">
                  <c:v>9.7207000000000005E-3</c:v>
                </c:pt>
                <c:pt idx="181">
                  <c:v>9.9512999999999997E-3</c:v>
                </c:pt>
                <c:pt idx="182">
                  <c:v>1.0123999999999999E-2</c:v>
                </c:pt>
                <c:pt idx="183">
                  <c:v>1.0226499999999999E-2</c:v>
                </c:pt>
                <c:pt idx="184">
                  <c:v>1.04131E-2</c:v>
                </c:pt>
                <c:pt idx="185">
                  <c:v>1.059E-2</c:v>
                </c:pt>
                <c:pt idx="186">
                  <c:v>1.07309E-2</c:v>
                </c:pt>
                <c:pt idx="187">
                  <c:v>1.09655E-2</c:v>
                </c:pt>
                <c:pt idx="188">
                  <c:v>1.1199600000000001E-2</c:v>
                </c:pt>
                <c:pt idx="189">
                  <c:v>1.1386500000000001E-2</c:v>
                </c:pt>
                <c:pt idx="190">
                  <c:v>1.15747E-2</c:v>
                </c:pt>
                <c:pt idx="191">
                  <c:v>1.1857599999999999E-2</c:v>
                </c:pt>
                <c:pt idx="192">
                  <c:v>1.21041E-2</c:v>
                </c:pt>
                <c:pt idx="193">
                  <c:v>1.22606E-2</c:v>
                </c:pt>
                <c:pt idx="194">
                  <c:v>1.24631E-2</c:v>
                </c:pt>
                <c:pt idx="195">
                  <c:v>1.2699999999999999E-2</c:v>
                </c:pt>
                <c:pt idx="196">
                  <c:v>1.28687E-2</c:v>
                </c:pt>
                <c:pt idx="197">
                  <c:v>1.2947800000000001E-2</c:v>
                </c:pt>
                <c:pt idx="198">
                  <c:v>1.3116299999999999E-2</c:v>
                </c:pt>
                <c:pt idx="199">
                  <c:v>1.32263E-2</c:v>
                </c:pt>
                <c:pt idx="200">
                  <c:v>1.3324600000000001E-2</c:v>
                </c:pt>
                <c:pt idx="201">
                  <c:v>1.3487000000000001E-2</c:v>
                </c:pt>
                <c:pt idx="202">
                  <c:v>1.3682700000000001E-2</c:v>
                </c:pt>
                <c:pt idx="203">
                  <c:v>1.3835200000000001E-2</c:v>
                </c:pt>
                <c:pt idx="204">
                  <c:v>1.3964300000000001E-2</c:v>
                </c:pt>
                <c:pt idx="205">
                  <c:v>1.40696E-2</c:v>
                </c:pt>
                <c:pt idx="206">
                  <c:v>1.42314E-2</c:v>
                </c:pt>
                <c:pt idx="207">
                  <c:v>1.4316600000000001E-2</c:v>
                </c:pt>
                <c:pt idx="208">
                  <c:v>1.4436600000000001E-2</c:v>
                </c:pt>
                <c:pt idx="209">
                  <c:v>1.45755E-2</c:v>
                </c:pt>
                <c:pt idx="210">
                  <c:v>1.4744699999999999E-2</c:v>
                </c:pt>
                <c:pt idx="211">
                  <c:v>1.4854900000000001E-2</c:v>
                </c:pt>
                <c:pt idx="212">
                  <c:v>1.49056E-2</c:v>
                </c:pt>
                <c:pt idx="213">
                  <c:v>1.5056699999999999E-2</c:v>
                </c:pt>
                <c:pt idx="214">
                  <c:v>1.5200699999999999E-2</c:v>
                </c:pt>
                <c:pt idx="215">
                  <c:v>1.53183E-2</c:v>
                </c:pt>
                <c:pt idx="216">
                  <c:v>1.53957E-2</c:v>
                </c:pt>
                <c:pt idx="217">
                  <c:v>1.5427099999999999E-2</c:v>
                </c:pt>
                <c:pt idx="218">
                  <c:v>1.55207E-2</c:v>
                </c:pt>
                <c:pt idx="219">
                  <c:v>1.5631200000000001E-2</c:v>
                </c:pt>
                <c:pt idx="220">
                  <c:v>1.57576E-2</c:v>
                </c:pt>
                <c:pt idx="221">
                  <c:v>1.5834000000000001E-2</c:v>
                </c:pt>
                <c:pt idx="222">
                  <c:v>1.59346E-2</c:v>
                </c:pt>
                <c:pt idx="223">
                  <c:v>1.6027300000000001E-2</c:v>
                </c:pt>
                <c:pt idx="224">
                  <c:v>1.6072099999999999E-2</c:v>
                </c:pt>
                <c:pt idx="225">
                  <c:v>1.60894E-2</c:v>
                </c:pt>
                <c:pt idx="226">
                  <c:v>1.6139000000000001E-2</c:v>
                </c:pt>
                <c:pt idx="227">
                  <c:v>1.6248499999999999E-2</c:v>
                </c:pt>
                <c:pt idx="228">
                  <c:v>1.6294599999999999E-2</c:v>
                </c:pt>
                <c:pt idx="229">
                  <c:v>1.6441299999999999E-2</c:v>
                </c:pt>
                <c:pt idx="230">
                  <c:v>1.6534199999999999E-2</c:v>
                </c:pt>
                <c:pt idx="231">
                  <c:v>1.6618999999999998E-2</c:v>
                </c:pt>
                <c:pt idx="232">
                  <c:v>1.67706E-2</c:v>
                </c:pt>
                <c:pt idx="233">
                  <c:v>1.6834999999999999E-2</c:v>
                </c:pt>
                <c:pt idx="234">
                  <c:v>1.6890100000000002E-2</c:v>
                </c:pt>
                <c:pt idx="235">
                  <c:v>1.69476E-2</c:v>
                </c:pt>
                <c:pt idx="236">
                  <c:v>1.70124E-2</c:v>
                </c:pt>
                <c:pt idx="237">
                  <c:v>1.7045100000000001E-2</c:v>
                </c:pt>
                <c:pt idx="238">
                  <c:v>1.7041299999999999E-2</c:v>
                </c:pt>
                <c:pt idx="239">
                  <c:v>1.7059999999999999E-2</c:v>
                </c:pt>
                <c:pt idx="240">
                  <c:v>1.70574E-2</c:v>
                </c:pt>
                <c:pt idx="241">
                  <c:v>1.7041899999999999E-2</c:v>
                </c:pt>
                <c:pt idx="242">
                  <c:v>1.7058899999999998E-2</c:v>
                </c:pt>
                <c:pt idx="243">
                  <c:v>1.7074200000000001E-2</c:v>
                </c:pt>
                <c:pt idx="244">
                  <c:v>1.7073700000000001E-2</c:v>
                </c:pt>
                <c:pt idx="245">
                  <c:v>1.7084999999999999E-2</c:v>
                </c:pt>
                <c:pt idx="246">
                  <c:v>1.7042399999999999E-2</c:v>
                </c:pt>
                <c:pt idx="247">
                  <c:v>1.70504E-2</c:v>
                </c:pt>
                <c:pt idx="248">
                  <c:v>1.7055500000000001E-2</c:v>
                </c:pt>
                <c:pt idx="249">
                  <c:v>1.7033900000000001E-2</c:v>
                </c:pt>
                <c:pt idx="250">
                  <c:v>1.7056000000000002E-2</c:v>
                </c:pt>
                <c:pt idx="251">
                  <c:v>1.7045500000000002E-2</c:v>
                </c:pt>
                <c:pt idx="252">
                  <c:v>1.70603E-2</c:v>
                </c:pt>
                <c:pt idx="253">
                  <c:v>1.7066100000000001E-2</c:v>
                </c:pt>
                <c:pt idx="254">
                  <c:v>1.7086899999999999E-2</c:v>
                </c:pt>
                <c:pt idx="255">
                  <c:v>1.71053E-2</c:v>
                </c:pt>
                <c:pt idx="256">
                  <c:v>1.71077E-2</c:v>
                </c:pt>
                <c:pt idx="257">
                  <c:v>1.7105200000000001E-2</c:v>
                </c:pt>
                <c:pt idx="258">
                  <c:v>1.7152799999999999E-2</c:v>
                </c:pt>
                <c:pt idx="259">
                  <c:v>1.7137099999999999E-2</c:v>
                </c:pt>
                <c:pt idx="260">
                  <c:v>1.7123599999999999E-2</c:v>
                </c:pt>
                <c:pt idx="261">
                  <c:v>1.7134799999999999E-2</c:v>
                </c:pt>
                <c:pt idx="262">
                  <c:v>1.7143700000000001E-2</c:v>
                </c:pt>
                <c:pt idx="263">
                  <c:v>1.71526E-2</c:v>
                </c:pt>
                <c:pt idx="264">
                  <c:v>1.71556E-2</c:v>
                </c:pt>
                <c:pt idx="265">
                  <c:v>1.71649E-2</c:v>
                </c:pt>
                <c:pt idx="266">
                  <c:v>1.7191499999999998E-2</c:v>
                </c:pt>
                <c:pt idx="267">
                  <c:v>1.7186400000000001E-2</c:v>
                </c:pt>
                <c:pt idx="268">
                  <c:v>1.72046E-2</c:v>
                </c:pt>
                <c:pt idx="269">
                  <c:v>1.7220099999999999E-2</c:v>
                </c:pt>
                <c:pt idx="270">
                  <c:v>1.7212100000000001E-2</c:v>
                </c:pt>
                <c:pt idx="271">
                  <c:v>1.7248599999999999E-2</c:v>
                </c:pt>
                <c:pt idx="272">
                  <c:v>1.7281600000000001E-2</c:v>
                </c:pt>
                <c:pt idx="273">
                  <c:v>1.7304099999999999E-2</c:v>
                </c:pt>
                <c:pt idx="274">
                  <c:v>1.7312399999999999E-2</c:v>
                </c:pt>
                <c:pt idx="275">
                  <c:v>1.7312500000000001E-2</c:v>
                </c:pt>
                <c:pt idx="276">
                  <c:v>1.7331099999999999E-2</c:v>
                </c:pt>
                <c:pt idx="277">
                  <c:v>1.7316700000000001E-2</c:v>
                </c:pt>
                <c:pt idx="278">
                  <c:v>1.7349900000000001E-2</c:v>
                </c:pt>
                <c:pt idx="279">
                  <c:v>1.73121E-2</c:v>
                </c:pt>
                <c:pt idx="280">
                  <c:v>1.7362699999999998E-2</c:v>
                </c:pt>
                <c:pt idx="281">
                  <c:v>1.73566E-2</c:v>
                </c:pt>
                <c:pt idx="282">
                  <c:v>1.7366800000000002E-2</c:v>
                </c:pt>
                <c:pt idx="283">
                  <c:v>1.7401300000000001E-2</c:v>
                </c:pt>
                <c:pt idx="284">
                  <c:v>1.7391899999999998E-2</c:v>
                </c:pt>
                <c:pt idx="285">
                  <c:v>1.73343E-2</c:v>
                </c:pt>
                <c:pt idx="286">
                  <c:v>1.7301899999999999E-2</c:v>
                </c:pt>
                <c:pt idx="287">
                  <c:v>1.7324300000000001E-2</c:v>
                </c:pt>
                <c:pt idx="288">
                  <c:v>1.7318799999999999E-2</c:v>
                </c:pt>
                <c:pt idx="289">
                  <c:v>1.73355E-2</c:v>
                </c:pt>
                <c:pt idx="290">
                  <c:v>1.7351999999999999E-2</c:v>
                </c:pt>
                <c:pt idx="291">
                  <c:v>1.7315400000000002E-2</c:v>
                </c:pt>
                <c:pt idx="292">
                  <c:v>1.7362699999999998E-2</c:v>
                </c:pt>
                <c:pt idx="293">
                  <c:v>1.7322899999999999E-2</c:v>
                </c:pt>
                <c:pt idx="294">
                  <c:v>1.73133E-2</c:v>
                </c:pt>
                <c:pt idx="295">
                  <c:v>1.7311799999999999E-2</c:v>
                </c:pt>
                <c:pt idx="296">
                  <c:v>1.73115E-2</c:v>
                </c:pt>
                <c:pt idx="297">
                  <c:v>1.7363799999999999E-2</c:v>
                </c:pt>
                <c:pt idx="298">
                  <c:v>1.7351499999999999E-2</c:v>
                </c:pt>
                <c:pt idx="299">
                  <c:v>1.7320800000000001E-2</c:v>
                </c:pt>
                <c:pt idx="300">
                  <c:v>1.73805E-2</c:v>
                </c:pt>
                <c:pt idx="301">
                  <c:v>1.7350999999999998E-2</c:v>
                </c:pt>
                <c:pt idx="302">
                  <c:v>1.7380699999999999E-2</c:v>
                </c:pt>
                <c:pt idx="303">
                  <c:v>1.7376900000000001E-2</c:v>
                </c:pt>
                <c:pt idx="304">
                  <c:v>1.7386599999999999E-2</c:v>
                </c:pt>
                <c:pt idx="305">
                  <c:v>1.7349900000000001E-2</c:v>
                </c:pt>
                <c:pt idx="306">
                  <c:v>1.7330000000000002E-2</c:v>
                </c:pt>
                <c:pt idx="307">
                  <c:v>1.7281500000000002E-2</c:v>
                </c:pt>
                <c:pt idx="308">
                  <c:v>1.7273899999999998E-2</c:v>
                </c:pt>
                <c:pt idx="309">
                  <c:v>1.7256500000000001E-2</c:v>
                </c:pt>
                <c:pt idx="310">
                  <c:v>1.7275200000000001E-2</c:v>
                </c:pt>
                <c:pt idx="311">
                  <c:v>1.7235899999999998E-2</c:v>
                </c:pt>
                <c:pt idx="312">
                  <c:v>1.7199200000000001E-2</c:v>
                </c:pt>
                <c:pt idx="313">
                  <c:v>1.7234200000000002E-2</c:v>
                </c:pt>
                <c:pt idx="314">
                  <c:v>1.72747E-2</c:v>
                </c:pt>
                <c:pt idx="315">
                  <c:v>1.7253899999999999E-2</c:v>
                </c:pt>
                <c:pt idx="316">
                  <c:v>1.7281899999999999E-2</c:v>
                </c:pt>
                <c:pt idx="317">
                  <c:v>1.73245E-2</c:v>
                </c:pt>
                <c:pt idx="318">
                  <c:v>1.7362499999999999E-2</c:v>
                </c:pt>
                <c:pt idx="319">
                  <c:v>1.73396E-2</c:v>
                </c:pt>
                <c:pt idx="320">
                  <c:v>1.7347700000000001E-2</c:v>
                </c:pt>
                <c:pt idx="321">
                  <c:v>1.73251E-2</c:v>
                </c:pt>
                <c:pt idx="322">
                  <c:v>1.7301E-2</c:v>
                </c:pt>
                <c:pt idx="323">
                  <c:v>1.73519E-2</c:v>
                </c:pt>
                <c:pt idx="324">
                  <c:v>1.7365200000000001E-2</c:v>
                </c:pt>
                <c:pt idx="325">
                  <c:v>1.73939E-2</c:v>
                </c:pt>
                <c:pt idx="326">
                  <c:v>1.7349400000000001E-2</c:v>
                </c:pt>
                <c:pt idx="327">
                  <c:v>1.7341599999999999E-2</c:v>
                </c:pt>
                <c:pt idx="328">
                  <c:v>1.7310800000000001E-2</c:v>
                </c:pt>
                <c:pt idx="329">
                  <c:v>1.7282700000000002E-2</c:v>
                </c:pt>
                <c:pt idx="330">
                  <c:v>1.7270000000000001E-2</c:v>
                </c:pt>
                <c:pt idx="331">
                  <c:v>1.7298999999999998E-2</c:v>
                </c:pt>
                <c:pt idx="332">
                  <c:v>1.73174E-2</c:v>
                </c:pt>
                <c:pt idx="333">
                  <c:v>1.73362E-2</c:v>
                </c:pt>
                <c:pt idx="334">
                  <c:v>1.7309100000000001E-2</c:v>
                </c:pt>
                <c:pt idx="335">
                  <c:v>1.72292E-2</c:v>
                </c:pt>
                <c:pt idx="336">
                  <c:v>1.7328400000000001E-2</c:v>
                </c:pt>
                <c:pt idx="337">
                  <c:v>1.73869E-2</c:v>
                </c:pt>
                <c:pt idx="338">
                  <c:v>1.73934E-2</c:v>
                </c:pt>
                <c:pt idx="339">
                  <c:v>1.73361E-2</c:v>
                </c:pt>
                <c:pt idx="340">
                  <c:v>1.7362099999999998E-2</c:v>
                </c:pt>
                <c:pt idx="341">
                  <c:v>1.7416399999999999E-2</c:v>
                </c:pt>
                <c:pt idx="342">
                  <c:v>1.7396999999999999E-2</c:v>
                </c:pt>
                <c:pt idx="343">
                  <c:v>1.7432799999999998E-2</c:v>
                </c:pt>
                <c:pt idx="344">
                  <c:v>1.7413399999999999E-2</c:v>
                </c:pt>
                <c:pt idx="345">
                  <c:v>1.7509400000000001E-2</c:v>
                </c:pt>
                <c:pt idx="346">
                  <c:v>1.74582E-2</c:v>
                </c:pt>
                <c:pt idx="347">
                  <c:v>1.7453E-2</c:v>
                </c:pt>
                <c:pt idx="348">
                  <c:v>1.7438200000000001E-2</c:v>
                </c:pt>
                <c:pt idx="349">
                  <c:v>1.7400499999999999E-2</c:v>
                </c:pt>
                <c:pt idx="350">
                  <c:v>1.7368999999999999E-2</c:v>
                </c:pt>
                <c:pt idx="351">
                  <c:v>1.74266E-2</c:v>
                </c:pt>
                <c:pt idx="352">
                  <c:v>1.7481699999999999E-2</c:v>
                </c:pt>
                <c:pt idx="353">
                  <c:v>1.7523899999999999E-2</c:v>
                </c:pt>
                <c:pt idx="354">
                  <c:v>1.75131E-2</c:v>
                </c:pt>
                <c:pt idx="355">
                  <c:v>1.7554500000000001E-2</c:v>
                </c:pt>
                <c:pt idx="356">
                  <c:v>1.75611E-2</c:v>
                </c:pt>
                <c:pt idx="357">
                  <c:v>1.7583600000000001E-2</c:v>
                </c:pt>
                <c:pt idx="358">
                  <c:v>1.7600600000000001E-2</c:v>
                </c:pt>
                <c:pt idx="359">
                  <c:v>1.75972E-2</c:v>
                </c:pt>
                <c:pt idx="360">
                  <c:v>1.7604700000000001E-2</c:v>
                </c:pt>
                <c:pt idx="361">
                  <c:v>1.7541299999999999E-2</c:v>
                </c:pt>
                <c:pt idx="362">
                  <c:v>1.7467E-2</c:v>
                </c:pt>
                <c:pt idx="363">
                  <c:v>1.73682E-2</c:v>
                </c:pt>
                <c:pt idx="364">
                  <c:v>1.7310200000000001E-2</c:v>
                </c:pt>
                <c:pt idx="365">
                  <c:v>1.7312399999999999E-2</c:v>
                </c:pt>
                <c:pt idx="366">
                  <c:v>1.7310699999999998E-2</c:v>
                </c:pt>
                <c:pt idx="367">
                  <c:v>1.73565E-2</c:v>
                </c:pt>
                <c:pt idx="368">
                  <c:v>1.7408900000000001E-2</c:v>
                </c:pt>
                <c:pt idx="369">
                  <c:v>1.7375600000000001E-2</c:v>
                </c:pt>
                <c:pt idx="370">
                  <c:v>1.73834E-2</c:v>
                </c:pt>
                <c:pt idx="371">
                  <c:v>1.74179E-2</c:v>
                </c:pt>
                <c:pt idx="372">
                  <c:v>1.7349699999999999E-2</c:v>
                </c:pt>
                <c:pt idx="373">
                  <c:v>1.7385100000000001E-2</c:v>
                </c:pt>
                <c:pt idx="374">
                  <c:v>1.74162E-2</c:v>
                </c:pt>
                <c:pt idx="375">
                  <c:v>1.7446799999999998E-2</c:v>
                </c:pt>
                <c:pt idx="376">
                  <c:v>1.7372800000000001E-2</c:v>
                </c:pt>
                <c:pt idx="377">
                  <c:v>1.73548E-2</c:v>
                </c:pt>
                <c:pt idx="378">
                  <c:v>1.7233399999999999E-2</c:v>
                </c:pt>
                <c:pt idx="379">
                  <c:v>1.7212999999999999E-2</c:v>
                </c:pt>
                <c:pt idx="380">
                  <c:v>1.7115100000000001E-2</c:v>
                </c:pt>
                <c:pt idx="381">
                  <c:v>1.7022800000000001E-2</c:v>
                </c:pt>
                <c:pt idx="382">
                  <c:v>1.6980800000000001E-2</c:v>
                </c:pt>
                <c:pt idx="383">
                  <c:v>1.7044900000000002E-2</c:v>
                </c:pt>
                <c:pt idx="384">
                  <c:v>1.7024899999999999E-2</c:v>
                </c:pt>
                <c:pt idx="385">
                  <c:v>1.69815E-2</c:v>
                </c:pt>
                <c:pt idx="386">
                  <c:v>1.6936699999999999E-2</c:v>
                </c:pt>
                <c:pt idx="387">
                  <c:v>2.92959E-2</c:v>
                </c:pt>
                <c:pt idx="388">
                  <c:v>5.02996E-2</c:v>
                </c:pt>
                <c:pt idx="389">
                  <c:v>6.2547900000000003E-2</c:v>
                </c:pt>
                <c:pt idx="390">
                  <c:v>6.2953099999999998E-2</c:v>
                </c:pt>
                <c:pt idx="391">
                  <c:v>6.3085100000000005E-2</c:v>
                </c:pt>
                <c:pt idx="392">
                  <c:v>6.2906000000000004E-2</c:v>
                </c:pt>
                <c:pt idx="393">
                  <c:v>6.2406799999999998E-2</c:v>
                </c:pt>
                <c:pt idx="394">
                  <c:v>6.1892200000000001E-2</c:v>
                </c:pt>
                <c:pt idx="395">
                  <c:v>6.1441500000000003E-2</c:v>
                </c:pt>
                <c:pt idx="396">
                  <c:v>6.1127399999999998E-2</c:v>
                </c:pt>
                <c:pt idx="397">
                  <c:v>6.05488E-2</c:v>
                </c:pt>
                <c:pt idx="398">
                  <c:v>6.0044500000000001E-2</c:v>
                </c:pt>
                <c:pt idx="399">
                  <c:v>5.9822500000000001E-2</c:v>
                </c:pt>
                <c:pt idx="400">
                  <c:v>5.9395799999999999E-2</c:v>
                </c:pt>
                <c:pt idx="401">
                  <c:v>5.90771E-2</c:v>
                </c:pt>
                <c:pt idx="402">
                  <c:v>5.8930299999999998E-2</c:v>
                </c:pt>
                <c:pt idx="403">
                  <c:v>5.8697800000000001E-2</c:v>
                </c:pt>
                <c:pt idx="404">
                  <c:v>5.8413399999999997E-2</c:v>
                </c:pt>
                <c:pt idx="405">
                  <c:v>5.8344699999999999E-2</c:v>
                </c:pt>
                <c:pt idx="406">
                  <c:v>5.8473200000000003E-2</c:v>
                </c:pt>
                <c:pt idx="407">
                  <c:v>5.8668400000000002E-2</c:v>
                </c:pt>
                <c:pt idx="408">
                  <c:v>5.8670699999999999E-2</c:v>
                </c:pt>
                <c:pt idx="409">
                  <c:v>5.8580399999999998E-2</c:v>
                </c:pt>
                <c:pt idx="410">
                  <c:v>5.7900199999999999E-2</c:v>
                </c:pt>
                <c:pt idx="411">
                  <c:v>5.7395399999999999E-2</c:v>
                </c:pt>
                <c:pt idx="412">
                  <c:v>5.6956199999999998E-2</c:v>
                </c:pt>
                <c:pt idx="413">
                  <c:v>5.6522799999999998E-2</c:v>
                </c:pt>
                <c:pt idx="414">
                  <c:v>5.6189299999999998E-2</c:v>
                </c:pt>
                <c:pt idx="415">
                  <c:v>5.5874800000000002E-2</c:v>
                </c:pt>
                <c:pt idx="416">
                  <c:v>5.5390500000000002E-2</c:v>
                </c:pt>
                <c:pt idx="417">
                  <c:v>5.5048699999999999E-2</c:v>
                </c:pt>
                <c:pt idx="418">
                  <c:v>5.4833800000000002E-2</c:v>
                </c:pt>
                <c:pt idx="419">
                  <c:v>5.4567400000000002E-2</c:v>
                </c:pt>
                <c:pt idx="420">
                  <c:v>5.4248900000000003E-2</c:v>
                </c:pt>
                <c:pt idx="421">
                  <c:v>5.3907799999999999E-2</c:v>
                </c:pt>
                <c:pt idx="422">
                  <c:v>5.3653699999999999E-2</c:v>
                </c:pt>
                <c:pt idx="423">
                  <c:v>5.3386999999999997E-2</c:v>
                </c:pt>
                <c:pt idx="424">
                  <c:v>5.31837E-2</c:v>
                </c:pt>
                <c:pt idx="425">
                  <c:v>5.29858E-2</c:v>
                </c:pt>
                <c:pt idx="426">
                  <c:v>5.2775099999999998E-2</c:v>
                </c:pt>
                <c:pt idx="427">
                  <c:v>5.2609799999999998E-2</c:v>
                </c:pt>
                <c:pt idx="428">
                  <c:v>5.2412300000000002E-2</c:v>
                </c:pt>
                <c:pt idx="429">
                  <c:v>5.2263799999999999E-2</c:v>
                </c:pt>
                <c:pt idx="430">
                  <c:v>5.2157500000000002E-2</c:v>
                </c:pt>
                <c:pt idx="431">
                  <c:v>5.1886099999999998E-2</c:v>
                </c:pt>
                <c:pt idx="432">
                  <c:v>5.1695499999999998E-2</c:v>
                </c:pt>
                <c:pt idx="433">
                  <c:v>5.1561700000000002E-2</c:v>
                </c:pt>
                <c:pt idx="434">
                  <c:v>5.1400599999999998E-2</c:v>
                </c:pt>
                <c:pt idx="435">
                  <c:v>5.1410400000000002E-2</c:v>
                </c:pt>
                <c:pt idx="436">
                  <c:v>5.1257900000000002E-2</c:v>
                </c:pt>
                <c:pt idx="437">
                  <c:v>5.1220399999999999E-2</c:v>
                </c:pt>
                <c:pt idx="438">
                  <c:v>5.1207799999999998E-2</c:v>
                </c:pt>
                <c:pt idx="439">
                  <c:v>5.1044100000000002E-2</c:v>
                </c:pt>
                <c:pt idx="440">
                  <c:v>5.0989100000000002E-2</c:v>
                </c:pt>
                <c:pt idx="441">
                  <c:v>5.0903900000000002E-2</c:v>
                </c:pt>
                <c:pt idx="442">
                  <c:v>5.0733100000000003E-2</c:v>
                </c:pt>
                <c:pt idx="443">
                  <c:v>5.0602099999999997E-2</c:v>
                </c:pt>
                <c:pt idx="444">
                  <c:v>5.0450599999999998E-2</c:v>
                </c:pt>
                <c:pt idx="445">
                  <c:v>5.0229599999999999E-2</c:v>
                </c:pt>
                <c:pt idx="446">
                  <c:v>5.0198300000000001E-2</c:v>
                </c:pt>
                <c:pt idx="447">
                  <c:v>5.0124599999999998E-2</c:v>
                </c:pt>
                <c:pt idx="448">
                  <c:v>5.0067300000000002E-2</c:v>
                </c:pt>
                <c:pt idx="449">
                  <c:v>5.0004899999999998E-2</c:v>
                </c:pt>
                <c:pt idx="450">
                  <c:v>4.9832000000000001E-2</c:v>
                </c:pt>
                <c:pt idx="451">
                  <c:v>4.8924599999999999E-2</c:v>
                </c:pt>
                <c:pt idx="452">
                  <c:v>4.80661E-2</c:v>
                </c:pt>
                <c:pt idx="453">
                  <c:v>4.7778599999999997E-2</c:v>
                </c:pt>
                <c:pt idx="454">
                  <c:v>4.7266299999999997E-2</c:v>
                </c:pt>
                <c:pt idx="455">
                  <c:v>4.6756800000000001E-2</c:v>
                </c:pt>
                <c:pt idx="456">
                  <c:v>4.6191700000000002E-2</c:v>
                </c:pt>
                <c:pt idx="457">
                  <c:v>4.5915499999999998E-2</c:v>
                </c:pt>
                <c:pt idx="458">
                  <c:v>4.6338400000000002E-2</c:v>
                </c:pt>
                <c:pt idx="459">
                  <c:v>4.6628200000000002E-2</c:v>
                </c:pt>
                <c:pt idx="460">
                  <c:v>4.7005100000000001E-2</c:v>
                </c:pt>
                <c:pt idx="461">
                  <c:v>4.7184400000000001E-2</c:v>
                </c:pt>
                <c:pt idx="462">
                  <c:v>4.6968500000000003E-2</c:v>
                </c:pt>
                <c:pt idx="463">
                  <c:v>4.71723E-2</c:v>
                </c:pt>
                <c:pt idx="464">
                  <c:v>4.72869E-2</c:v>
                </c:pt>
                <c:pt idx="465">
                  <c:v>4.71419E-2</c:v>
                </c:pt>
                <c:pt idx="466">
                  <c:v>4.6963400000000002E-2</c:v>
                </c:pt>
                <c:pt idx="467">
                  <c:v>4.6995500000000003E-2</c:v>
                </c:pt>
                <c:pt idx="468">
                  <c:v>4.6919500000000003E-2</c:v>
                </c:pt>
                <c:pt idx="469">
                  <c:v>4.69322E-2</c:v>
                </c:pt>
                <c:pt idx="470">
                  <c:v>4.7035E-2</c:v>
                </c:pt>
                <c:pt idx="471">
                  <c:v>4.70946E-2</c:v>
                </c:pt>
                <c:pt idx="472">
                  <c:v>4.6946000000000002E-2</c:v>
                </c:pt>
                <c:pt idx="473">
                  <c:v>4.7011900000000002E-2</c:v>
                </c:pt>
                <c:pt idx="474">
                  <c:v>4.7170700000000003E-2</c:v>
                </c:pt>
                <c:pt idx="475">
                  <c:v>4.7091099999999997E-2</c:v>
                </c:pt>
                <c:pt idx="476">
                  <c:v>4.6852699999999997E-2</c:v>
                </c:pt>
                <c:pt idx="477">
                  <c:v>4.6605300000000002E-2</c:v>
                </c:pt>
                <c:pt idx="478">
                  <c:v>4.6522300000000003E-2</c:v>
                </c:pt>
                <c:pt idx="479">
                  <c:v>4.6397800000000003E-2</c:v>
                </c:pt>
                <c:pt idx="480">
                  <c:v>4.6508800000000003E-2</c:v>
                </c:pt>
                <c:pt idx="481">
                  <c:v>4.6357099999999998E-2</c:v>
                </c:pt>
                <c:pt idx="482">
                  <c:v>4.6026999999999998E-2</c:v>
                </c:pt>
                <c:pt idx="483">
                  <c:v>4.5775799999999998E-2</c:v>
                </c:pt>
                <c:pt idx="484">
                  <c:v>4.5570300000000001E-2</c:v>
                </c:pt>
                <c:pt idx="485">
                  <c:v>4.5588200000000002E-2</c:v>
                </c:pt>
                <c:pt idx="486">
                  <c:v>4.5575499999999998E-2</c:v>
                </c:pt>
                <c:pt idx="487">
                  <c:v>4.5545500000000003E-2</c:v>
                </c:pt>
                <c:pt idx="488">
                  <c:v>4.4862199999999998E-2</c:v>
                </c:pt>
                <c:pt idx="489">
                  <c:v>4.3874299999999998E-2</c:v>
                </c:pt>
                <c:pt idx="490">
                  <c:v>4.37822E-2</c:v>
                </c:pt>
                <c:pt idx="491">
                  <c:v>4.3661400000000003E-2</c:v>
                </c:pt>
                <c:pt idx="492">
                  <c:v>4.3637299999999997E-2</c:v>
                </c:pt>
                <c:pt idx="493">
                  <c:v>4.3594099999999997E-2</c:v>
                </c:pt>
                <c:pt idx="494">
                  <c:v>4.3463799999999997E-2</c:v>
                </c:pt>
                <c:pt idx="495">
                  <c:v>4.3344199999999999E-2</c:v>
                </c:pt>
                <c:pt idx="496">
                  <c:v>4.3357199999999999E-2</c:v>
                </c:pt>
                <c:pt idx="497">
                  <c:v>4.3282500000000002E-2</c:v>
                </c:pt>
                <c:pt idx="498">
                  <c:v>4.3164899999999999E-2</c:v>
                </c:pt>
                <c:pt idx="499">
                  <c:v>4.2898800000000001E-2</c:v>
                </c:pt>
                <c:pt idx="500">
                  <c:v>4.2797500000000002E-2</c:v>
                </c:pt>
                <c:pt idx="501">
                  <c:v>4.2783500000000002E-2</c:v>
                </c:pt>
                <c:pt idx="502">
                  <c:v>4.2699899999999999E-2</c:v>
                </c:pt>
                <c:pt idx="503">
                  <c:v>4.28025E-2</c:v>
                </c:pt>
                <c:pt idx="504">
                  <c:v>4.29142E-2</c:v>
                </c:pt>
                <c:pt idx="505">
                  <c:v>4.3060599999999997E-2</c:v>
                </c:pt>
                <c:pt idx="506">
                  <c:v>4.3001999999999999E-2</c:v>
                </c:pt>
                <c:pt idx="507">
                  <c:v>4.3085199999999997E-2</c:v>
                </c:pt>
                <c:pt idx="508">
                  <c:v>4.2941199999999999E-2</c:v>
                </c:pt>
                <c:pt idx="509">
                  <c:v>4.28756E-2</c:v>
                </c:pt>
                <c:pt idx="510">
                  <c:v>4.2652099999999998E-2</c:v>
                </c:pt>
                <c:pt idx="511">
                  <c:v>4.26741E-2</c:v>
                </c:pt>
                <c:pt idx="512">
                  <c:v>4.2546300000000002E-2</c:v>
                </c:pt>
                <c:pt idx="513">
                  <c:v>4.2425699999999997E-2</c:v>
                </c:pt>
                <c:pt idx="514">
                  <c:v>4.2576599999999999E-2</c:v>
                </c:pt>
                <c:pt idx="515">
                  <c:v>4.26519E-2</c:v>
                </c:pt>
                <c:pt idx="516">
                  <c:v>4.2541599999999999E-2</c:v>
                </c:pt>
                <c:pt idx="517">
                  <c:v>4.2561000000000002E-2</c:v>
                </c:pt>
                <c:pt idx="518">
                  <c:v>4.2399800000000001E-2</c:v>
                </c:pt>
                <c:pt idx="519">
                  <c:v>4.2177800000000001E-2</c:v>
                </c:pt>
                <c:pt idx="520">
                  <c:v>4.2062500000000003E-2</c:v>
                </c:pt>
                <c:pt idx="521">
                  <c:v>4.2074899999999998E-2</c:v>
                </c:pt>
                <c:pt idx="522">
                  <c:v>4.1911700000000003E-2</c:v>
                </c:pt>
                <c:pt idx="523">
                  <c:v>4.2005500000000001E-2</c:v>
                </c:pt>
                <c:pt idx="524">
                  <c:v>4.2035900000000001E-2</c:v>
                </c:pt>
                <c:pt idx="525">
                  <c:v>4.2280100000000001E-2</c:v>
                </c:pt>
                <c:pt idx="526">
                  <c:v>4.2402599999999999E-2</c:v>
                </c:pt>
                <c:pt idx="527">
                  <c:v>4.2542099999999999E-2</c:v>
                </c:pt>
                <c:pt idx="528">
                  <c:v>4.2737600000000001E-2</c:v>
                </c:pt>
                <c:pt idx="529">
                  <c:v>4.2956399999999999E-2</c:v>
                </c:pt>
                <c:pt idx="530">
                  <c:v>4.2926699999999998E-2</c:v>
                </c:pt>
                <c:pt idx="531">
                  <c:v>4.3189499999999999E-2</c:v>
                </c:pt>
                <c:pt idx="532">
                  <c:v>4.3385699999999999E-2</c:v>
                </c:pt>
                <c:pt idx="533">
                  <c:v>4.3575799999999998E-2</c:v>
                </c:pt>
                <c:pt idx="534">
                  <c:v>4.3843300000000002E-2</c:v>
                </c:pt>
                <c:pt idx="535">
                  <c:v>4.3925199999999998E-2</c:v>
                </c:pt>
                <c:pt idx="536">
                  <c:v>4.3873799999999998E-2</c:v>
                </c:pt>
                <c:pt idx="537">
                  <c:v>4.39815E-2</c:v>
                </c:pt>
                <c:pt idx="538">
                  <c:v>4.37711E-2</c:v>
                </c:pt>
                <c:pt idx="539">
                  <c:v>4.3656899999999998E-2</c:v>
                </c:pt>
                <c:pt idx="540">
                  <c:v>4.3752399999999997E-2</c:v>
                </c:pt>
                <c:pt idx="541">
                  <c:v>4.3582599999999999E-2</c:v>
                </c:pt>
                <c:pt idx="542">
                  <c:v>4.3715400000000001E-2</c:v>
                </c:pt>
                <c:pt idx="543">
                  <c:v>4.3755000000000002E-2</c:v>
                </c:pt>
                <c:pt idx="544">
                  <c:v>4.3679200000000001E-2</c:v>
                </c:pt>
                <c:pt idx="545">
                  <c:v>4.3826999999999998E-2</c:v>
                </c:pt>
                <c:pt idx="546">
                  <c:v>4.3825099999999999E-2</c:v>
                </c:pt>
                <c:pt idx="547">
                  <c:v>4.3785299999999999E-2</c:v>
                </c:pt>
                <c:pt idx="548">
                  <c:v>4.37677E-2</c:v>
                </c:pt>
                <c:pt idx="549">
                  <c:v>4.3606899999999997E-2</c:v>
                </c:pt>
                <c:pt idx="550">
                  <c:v>4.3650300000000003E-2</c:v>
                </c:pt>
                <c:pt idx="551">
                  <c:v>4.3785200000000003E-2</c:v>
                </c:pt>
                <c:pt idx="552">
                  <c:v>4.3840999999999998E-2</c:v>
                </c:pt>
                <c:pt idx="553">
                  <c:v>4.3809300000000002E-2</c:v>
                </c:pt>
                <c:pt idx="554">
                  <c:v>4.3771900000000002E-2</c:v>
                </c:pt>
                <c:pt idx="555">
                  <c:v>4.3916900000000002E-2</c:v>
                </c:pt>
                <c:pt idx="556">
                  <c:v>4.4029899999999997E-2</c:v>
                </c:pt>
                <c:pt idx="557">
                  <c:v>4.4015100000000001E-2</c:v>
                </c:pt>
                <c:pt idx="558">
                  <c:v>4.4068799999999998E-2</c:v>
                </c:pt>
                <c:pt idx="559">
                  <c:v>4.40848E-2</c:v>
                </c:pt>
                <c:pt idx="560">
                  <c:v>4.4226000000000001E-2</c:v>
                </c:pt>
                <c:pt idx="561">
                  <c:v>4.4260800000000003E-2</c:v>
                </c:pt>
                <c:pt idx="562">
                  <c:v>4.4506700000000003E-2</c:v>
                </c:pt>
                <c:pt idx="563">
                  <c:v>4.4632199999999997E-2</c:v>
                </c:pt>
                <c:pt idx="564">
                  <c:v>4.4619499999999999E-2</c:v>
                </c:pt>
                <c:pt idx="565">
                  <c:v>4.4728400000000001E-2</c:v>
                </c:pt>
                <c:pt idx="566">
                  <c:v>4.471E-2</c:v>
                </c:pt>
                <c:pt idx="567">
                  <c:v>4.4843300000000003E-2</c:v>
                </c:pt>
                <c:pt idx="568">
                  <c:v>4.4823000000000002E-2</c:v>
                </c:pt>
                <c:pt idx="569">
                  <c:v>4.5056600000000002E-2</c:v>
                </c:pt>
                <c:pt idx="570">
                  <c:v>4.5094599999999999E-2</c:v>
                </c:pt>
                <c:pt idx="571">
                  <c:v>4.5182199999999999E-2</c:v>
                </c:pt>
                <c:pt idx="572">
                  <c:v>4.5270900000000003E-2</c:v>
                </c:pt>
                <c:pt idx="573">
                  <c:v>4.5382100000000002E-2</c:v>
                </c:pt>
                <c:pt idx="574">
                  <c:v>4.5425300000000002E-2</c:v>
                </c:pt>
                <c:pt idx="575">
                  <c:v>4.5418199999999999E-2</c:v>
                </c:pt>
                <c:pt idx="576">
                  <c:v>4.5473E-2</c:v>
                </c:pt>
                <c:pt idx="577">
                  <c:v>4.5572799999999997E-2</c:v>
                </c:pt>
                <c:pt idx="578">
                  <c:v>4.5646699999999998E-2</c:v>
                </c:pt>
                <c:pt idx="579">
                  <c:v>4.5795299999999997E-2</c:v>
                </c:pt>
                <c:pt idx="580">
                  <c:v>4.5899799999999998E-2</c:v>
                </c:pt>
                <c:pt idx="581">
                  <c:v>4.5955900000000001E-2</c:v>
                </c:pt>
                <c:pt idx="582">
                  <c:v>4.5912500000000002E-2</c:v>
                </c:pt>
                <c:pt idx="583">
                  <c:v>4.6051500000000002E-2</c:v>
                </c:pt>
                <c:pt idx="584">
                  <c:v>4.6336099999999998E-2</c:v>
                </c:pt>
                <c:pt idx="585">
                  <c:v>4.6474599999999998E-2</c:v>
                </c:pt>
                <c:pt idx="586">
                  <c:v>4.6419599999999998E-2</c:v>
                </c:pt>
                <c:pt idx="587">
                  <c:v>4.6318400000000003E-2</c:v>
                </c:pt>
                <c:pt idx="588">
                  <c:v>4.6416199999999998E-2</c:v>
                </c:pt>
                <c:pt idx="589">
                  <c:v>4.64614E-2</c:v>
                </c:pt>
                <c:pt idx="590">
                  <c:v>4.6594700000000003E-2</c:v>
                </c:pt>
                <c:pt idx="591">
                  <c:v>4.6773099999999998E-2</c:v>
                </c:pt>
                <c:pt idx="592">
                  <c:v>4.6827300000000002E-2</c:v>
                </c:pt>
                <c:pt idx="593">
                  <c:v>4.67739E-2</c:v>
                </c:pt>
                <c:pt idx="594">
                  <c:v>4.6828099999999998E-2</c:v>
                </c:pt>
                <c:pt idx="595">
                  <c:v>4.6997700000000003E-2</c:v>
                </c:pt>
                <c:pt idx="596">
                  <c:v>4.7199999999999999E-2</c:v>
                </c:pt>
                <c:pt idx="597">
                  <c:v>4.7226200000000003E-2</c:v>
                </c:pt>
                <c:pt idx="598">
                  <c:v>4.7214800000000001E-2</c:v>
                </c:pt>
                <c:pt idx="599">
                  <c:v>4.7483999999999998E-2</c:v>
                </c:pt>
                <c:pt idx="600">
                  <c:v>4.7541399999999998E-2</c:v>
                </c:pt>
                <c:pt idx="601">
                  <c:v>4.7613900000000001E-2</c:v>
                </c:pt>
                <c:pt idx="602">
                  <c:v>4.7619099999999998E-2</c:v>
                </c:pt>
                <c:pt idx="603">
                  <c:v>4.76211E-2</c:v>
                </c:pt>
                <c:pt idx="604">
                  <c:v>4.7597100000000003E-2</c:v>
                </c:pt>
                <c:pt idx="605">
                  <c:v>4.76047E-2</c:v>
                </c:pt>
                <c:pt idx="606">
                  <c:v>4.7608999999999999E-2</c:v>
                </c:pt>
                <c:pt idx="607">
                  <c:v>4.76211E-2</c:v>
                </c:pt>
                <c:pt idx="608">
                  <c:v>4.7637699999999998E-2</c:v>
                </c:pt>
                <c:pt idx="609">
                  <c:v>4.7652800000000002E-2</c:v>
                </c:pt>
                <c:pt idx="610">
                  <c:v>4.7619399999999999E-2</c:v>
                </c:pt>
                <c:pt idx="611">
                  <c:v>4.7656799999999999E-2</c:v>
                </c:pt>
                <c:pt idx="612">
                  <c:v>4.7666300000000002E-2</c:v>
                </c:pt>
                <c:pt idx="613">
                  <c:v>4.7626300000000003E-2</c:v>
                </c:pt>
                <c:pt idx="614">
                  <c:v>4.7680199999999999E-2</c:v>
                </c:pt>
                <c:pt idx="615">
                  <c:v>4.7668700000000001E-2</c:v>
                </c:pt>
                <c:pt idx="616">
                  <c:v>4.76795E-2</c:v>
                </c:pt>
                <c:pt idx="617">
                  <c:v>4.7650900000000003E-2</c:v>
                </c:pt>
                <c:pt idx="618">
                  <c:v>4.7617100000000002E-2</c:v>
                </c:pt>
                <c:pt idx="619">
                  <c:v>4.7697200000000002E-2</c:v>
                </c:pt>
                <c:pt idx="620">
                  <c:v>4.7660300000000003E-2</c:v>
                </c:pt>
                <c:pt idx="621">
                  <c:v>4.7683200000000002E-2</c:v>
                </c:pt>
                <c:pt idx="622">
                  <c:v>4.7701800000000003E-2</c:v>
                </c:pt>
                <c:pt idx="623">
                  <c:v>4.77519E-2</c:v>
                </c:pt>
                <c:pt idx="624">
                  <c:v>4.77787E-2</c:v>
                </c:pt>
                <c:pt idx="625">
                  <c:v>4.7845800000000001E-2</c:v>
                </c:pt>
                <c:pt idx="626">
                  <c:v>4.7894899999999997E-2</c:v>
                </c:pt>
                <c:pt idx="627">
                  <c:v>4.7901300000000001E-2</c:v>
                </c:pt>
                <c:pt idx="628">
                  <c:v>4.7865699999999997E-2</c:v>
                </c:pt>
                <c:pt idx="629">
                  <c:v>4.7845100000000002E-2</c:v>
                </c:pt>
                <c:pt idx="630">
                  <c:v>4.7867199999999999E-2</c:v>
                </c:pt>
                <c:pt idx="631">
                  <c:v>4.78407E-2</c:v>
                </c:pt>
                <c:pt idx="632">
                  <c:v>4.7742E-2</c:v>
                </c:pt>
                <c:pt idx="633">
                  <c:v>4.7711700000000003E-2</c:v>
                </c:pt>
                <c:pt idx="634">
                  <c:v>4.7748800000000001E-2</c:v>
                </c:pt>
                <c:pt idx="635">
                  <c:v>4.7809400000000002E-2</c:v>
                </c:pt>
                <c:pt idx="636">
                  <c:v>4.7835599999999999E-2</c:v>
                </c:pt>
                <c:pt idx="637">
                  <c:v>4.7801900000000001E-2</c:v>
                </c:pt>
                <c:pt idx="638">
                  <c:v>4.7862399999999999E-2</c:v>
                </c:pt>
                <c:pt idx="639">
                  <c:v>4.7851100000000001E-2</c:v>
                </c:pt>
                <c:pt idx="640">
                  <c:v>4.7854099999999997E-2</c:v>
                </c:pt>
                <c:pt idx="641">
                  <c:v>4.7854899999999999E-2</c:v>
                </c:pt>
                <c:pt idx="642">
                  <c:v>4.7837200000000003E-2</c:v>
                </c:pt>
                <c:pt idx="643">
                  <c:v>4.7873199999999998E-2</c:v>
                </c:pt>
                <c:pt idx="644">
                  <c:v>4.7862599999999998E-2</c:v>
                </c:pt>
                <c:pt idx="645">
                  <c:v>4.7839600000000003E-2</c:v>
                </c:pt>
                <c:pt idx="646">
                  <c:v>4.7864200000000003E-2</c:v>
                </c:pt>
                <c:pt idx="647">
                  <c:v>4.7840800000000003E-2</c:v>
                </c:pt>
                <c:pt idx="648">
                  <c:v>4.7798800000000002E-2</c:v>
                </c:pt>
                <c:pt idx="649">
                  <c:v>4.7878700000000003E-2</c:v>
                </c:pt>
                <c:pt idx="650">
                  <c:v>4.79196E-2</c:v>
                </c:pt>
                <c:pt idx="651">
                  <c:v>4.7930899999999999E-2</c:v>
                </c:pt>
                <c:pt idx="652">
                  <c:v>4.7964100000000003E-2</c:v>
                </c:pt>
                <c:pt idx="653">
                  <c:v>4.79727E-2</c:v>
                </c:pt>
                <c:pt idx="654">
                  <c:v>4.79739E-2</c:v>
                </c:pt>
                <c:pt idx="655">
                  <c:v>4.8030700000000003E-2</c:v>
                </c:pt>
                <c:pt idx="656">
                  <c:v>4.8051900000000002E-2</c:v>
                </c:pt>
                <c:pt idx="657">
                  <c:v>4.7991600000000002E-2</c:v>
                </c:pt>
                <c:pt idx="658">
                  <c:v>4.7999600000000003E-2</c:v>
                </c:pt>
                <c:pt idx="659">
                  <c:v>4.8053800000000001E-2</c:v>
                </c:pt>
                <c:pt idx="660">
                  <c:v>4.8047300000000001E-2</c:v>
                </c:pt>
                <c:pt idx="661">
                  <c:v>4.8015200000000001E-2</c:v>
                </c:pt>
                <c:pt idx="662">
                  <c:v>4.7938399999999999E-2</c:v>
                </c:pt>
                <c:pt idx="663">
                  <c:v>4.7951300000000002E-2</c:v>
                </c:pt>
                <c:pt idx="664">
                  <c:v>4.7941200000000003E-2</c:v>
                </c:pt>
                <c:pt idx="665">
                  <c:v>4.7879999999999999E-2</c:v>
                </c:pt>
                <c:pt idx="666">
                  <c:v>4.7897700000000001E-2</c:v>
                </c:pt>
                <c:pt idx="667">
                  <c:v>4.7857799999999999E-2</c:v>
                </c:pt>
                <c:pt idx="668">
                  <c:v>4.7863000000000003E-2</c:v>
                </c:pt>
                <c:pt idx="669">
                  <c:v>4.7926000000000003E-2</c:v>
                </c:pt>
                <c:pt idx="670">
                  <c:v>4.78892E-2</c:v>
                </c:pt>
                <c:pt idx="671">
                  <c:v>4.7882099999999997E-2</c:v>
                </c:pt>
                <c:pt idx="672">
                  <c:v>4.7461099999999999E-2</c:v>
                </c:pt>
                <c:pt idx="673">
                  <c:v>4.6488399999999999E-2</c:v>
                </c:pt>
                <c:pt idx="674">
                  <c:v>4.6428700000000003E-2</c:v>
                </c:pt>
                <c:pt idx="675">
                  <c:v>4.6461200000000001E-2</c:v>
                </c:pt>
                <c:pt idx="676">
                  <c:v>4.6431800000000002E-2</c:v>
                </c:pt>
                <c:pt idx="677">
                  <c:v>4.6470900000000002E-2</c:v>
                </c:pt>
                <c:pt idx="678">
                  <c:v>4.6515500000000001E-2</c:v>
                </c:pt>
                <c:pt idx="679">
                  <c:v>4.6484600000000001E-2</c:v>
                </c:pt>
                <c:pt idx="680">
                  <c:v>4.6448799999999998E-2</c:v>
                </c:pt>
                <c:pt idx="681">
                  <c:v>4.6460500000000002E-2</c:v>
                </c:pt>
                <c:pt idx="682">
                  <c:v>4.6450999999999999E-2</c:v>
                </c:pt>
                <c:pt idx="683">
                  <c:v>4.6434799999999998E-2</c:v>
                </c:pt>
                <c:pt idx="684">
                  <c:v>4.6560900000000002E-2</c:v>
                </c:pt>
                <c:pt idx="685">
                  <c:v>4.65893E-2</c:v>
                </c:pt>
                <c:pt idx="686">
                  <c:v>4.65268E-2</c:v>
                </c:pt>
                <c:pt idx="687">
                  <c:v>4.6492199999999997E-2</c:v>
                </c:pt>
                <c:pt idx="688">
                  <c:v>4.6414799999999999E-2</c:v>
                </c:pt>
                <c:pt idx="689">
                  <c:v>4.6355E-2</c:v>
                </c:pt>
                <c:pt idx="690">
                  <c:v>4.6398099999999998E-2</c:v>
                </c:pt>
                <c:pt idx="691">
                  <c:v>4.6279899999999999E-2</c:v>
                </c:pt>
                <c:pt idx="692">
                  <c:v>4.6255400000000002E-2</c:v>
                </c:pt>
                <c:pt idx="693">
                  <c:v>4.6284800000000001E-2</c:v>
                </c:pt>
                <c:pt idx="694">
                  <c:v>4.63118E-2</c:v>
                </c:pt>
                <c:pt idx="695">
                  <c:v>4.6288599999999999E-2</c:v>
                </c:pt>
                <c:pt idx="696">
                  <c:v>4.6315299999999997E-2</c:v>
                </c:pt>
                <c:pt idx="697">
                  <c:v>4.6388899999999997E-2</c:v>
                </c:pt>
                <c:pt idx="698">
                  <c:v>4.6426000000000002E-2</c:v>
                </c:pt>
                <c:pt idx="699">
                  <c:v>4.6410300000000002E-2</c:v>
                </c:pt>
                <c:pt idx="700">
                  <c:v>4.6248200000000003E-2</c:v>
                </c:pt>
                <c:pt idx="701">
                  <c:v>4.57194E-2</c:v>
                </c:pt>
                <c:pt idx="702">
                  <c:v>4.5678099999999999E-2</c:v>
                </c:pt>
                <c:pt idx="703">
                  <c:v>4.5662399999999999E-2</c:v>
                </c:pt>
                <c:pt idx="704">
                  <c:v>4.5642099999999998E-2</c:v>
                </c:pt>
                <c:pt idx="705">
                  <c:v>4.5805699999999998E-2</c:v>
                </c:pt>
                <c:pt idx="706">
                  <c:v>4.5854800000000001E-2</c:v>
                </c:pt>
                <c:pt idx="707">
                  <c:v>4.5795599999999999E-2</c:v>
                </c:pt>
                <c:pt idx="708">
                  <c:v>4.58591E-2</c:v>
                </c:pt>
                <c:pt idx="709">
                  <c:v>4.5886099999999999E-2</c:v>
                </c:pt>
                <c:pt idx="710">
                  <c:v>4.6062499999999999E-2</c:v>
                </c:pt>
                <c:pt idx="711">
                  <c:v>4.6046700000000003E-2</c:v>
                </c:pt>
                <c:pt idx="712">
                  <c:v>4.6124499999999999E-2</c:v>
                </c:pt>
                <c:pt idx="713">
                  <c:v>4.6089999999999999E-2</c:v>
                </c:pt>
                <c:pt idx="714">
                  <c:v>4.6142799999999998E-2</c:v>
                </c:pt>
                <c:pt idx="715">
                  <c:v>4.6086099999999998E-2</c:v>
                </c:pt>
                <c:pt idx="716">
                  <c:v>4.6140500000000001E-2</c:v>
                </c:pt>
                <c:pt idx="717">
                  <c:v>4.6041100000000001E-2</c:v>
                </c:pt>
                <c:pt idx="718">
                  <c:v>4.60671E-2</c:v>
                </c:pt>
                <c:pt idx="719">
                  <c:v>4.6054900000000003E-2</c:v>
                </c:pt>
                <c:pt idx="720">
                  <c:v>4.6123299999999999E-2</c:v>
                </c:pt>
                <c:pt idx="721">
                  <c:v>4.6197799999999997E-2</c:v>
                </c:pt>
                <c:pt idx="722">
                  <c:v>4.6049199999999998E-2</c:v>
                </c:pt>
                <c:pt idx="723">
                  <c:v>4.6048699999999998E-2</c:v>
                </c:pt>
                <c:pt idx="724">
                  <c:v>4.6075900000000003E-2</c:v>
                </c:pt>
                <c:pt idx="725">
                  <c:v>4.6013800000000001E-2</c:v>
                </c:pt>
                <c:pt idx="726">
                  <c:v>4.5975099999999998E-2</c:v>
                </c:pt>
                <c:pt idx="727">
                  <c:v>4.5946500000000001E-2</c:v>
                </c:pt>
                <c:pt idx="728">
                  <c:v>4.57037E-2</c:v>
                </c:pt>
                <c:pt idx="729">
                  <c:v>4.5681699999999999E-2</c:v>
                </c:pt>
                <c:pt idx="730">
                  <c:v>4.5681300000000001E-2</c:v>
                </c:pt>
                <c:pt idx="731">
                  <c:v>4.5352700000000003E-2</c:v>
                </c:pt>
                <c:pt idx="732">
                  <c:v>4.5317299999999998E-2</c:v>
                </c:pt>
                <c:pt idx="733">
                  <c:v>4.5363399999999998E-2</c:v>
                </c:pt>
                <c:pt idx="734">
                  <c:v>4.5398000000000001E-2</c:v>
                </c:pt>
                <c:pt idx="735">
                  <c:v>4.5301800000000003E-2</c:v>
                </c:pt>
                <c:pt idx="736">
                  <c:v>4.5190599999999997E-2</c:v>
                </c:pt>
                <c:pt idx="737">
                  <c:v>4.5024599999999998E-2</c:v>
                </c:pt>
                <c:pt idx="738">
                  <c:v>4.4742299999999999E-2</c:v>
                </c:pt>
                <c:pt idx="739">
                  <c:v>4.4835800000000002E-2</c:v>
                </c:pt>
                <c:pt idx="740">
                  <c:v>4.4724E-2</c:v>
                </c:pt>
                <c:pt idx="741">
                  <c:v>4.4587000000000002E-2</c:v>
                </c:pt>
                <c:pt idx="742">
                  <c:v>4.4537399999999998E-2</c:v>
                </c:pt>
                <c:pt idx="743">
                  <c:v>4.4419599999999997E-2</c:v>
                </c:pt>
                <c:pt idx="744">
                  <c:v>4.4349399999999997E-2</c:v>
                </c:pt>
                <c:pt idx="745">
                  <c:v>4.41299E-2</c:v>
                </c:pt>
                <c:pt idx="746">
                  <c:v>4.4085600000000003E-2</c:v>
                </c:pt>
                <c:pt idx="747">
                  <c:v>4.3878500000000001E-2</c:v>
                </c:pt>
                <c:pt idx="748">
                  <c:v>4.3665799999999998E-2</c:v>
                </c:pt>
                <c:pt idx="749">
                  <c:v>4.3652400000000001E-2</c:v>
                </c:pt>
                <c:pt idx="750">
                  <c:v>4.3447899999999998E-2</c:v>
                </c:pt>
                <c:pt idx="751">
                  <c:v>4.3440699999999999E-2</c:v>
                </c:pt>
                <c:pt idx="752">
                  <c:v>5.0436099999999998E-2</c:v>
                </c:pt>
                <c:pt idx="753">
                  <c:v>7.0881899999999998E-2</c:v>
                </c:pt>
                <c:pt idx="754">
                  <c:v>8.0937499999999996E-2</c:v>
                </c:pt>
                <c:pt idx="755">
                  <c:v>8.1300999999999998E-2</c:v>
                </c:pt>
                <c:pt idx="756">
                  <c:v>8.1157999999999994E-2</c:v>
                </c:pt>
                <c:pt idx="757">
                  <c:v>8.0846199999999993E-2</c:v>
                </c:pt>
                <c:pt idx="758">
                  <c:v>8.0499500000000002E-2</c:v>
                </c:pt>
                <c:pt idx="759">
                  <c:v>8.0223500000000003E-2</c:v>
                </c:pt>
                <c:pt idx="760">
                  <c:v>8.0119999999999997E-2</c:v>
                </c:pt>
                <c:pt idx="761">
                  <c:v>7.9768099999999995E-2</c:v>
                </c:pt>
                <c:pt idx="762">
                  <c:v>7.9289700000000005E-2</c:v>
                </c:pt>
                <c:pt idx="763">
                  <c:v>7.9080999999999999E-2</c:v>
                </c:pt>
                <c:pt idx="764">
                  <c:v>7.9009899999999994E-2</c:v>
                </c:pt>
                <c:pt idx="765">
                  <c:v>7.8806899999999999E-2</c:v>
                </c:pt>
                <c:pt idx="766">
                  <c:v>7.8598399999999999E-2</c:v>
                </c:pt>
                <c:pt idx="767">
                  <c:v>7.8501699999999994E-2</c:v>
                </c:pt>
                <c:pt idx="768">
                  <c:v>7.8465199999999999E-2</c:v>
                </c:pt>
                <c:pt idx="769">
                  <c:v>7.8435500000000005E-2</c:v>
                </c:pt>
                <c:pt idx="770">
                  <c:v>7.8424400000000005E-2</c:v>
                </c:pt>
                <c:pt idx="771">
                  <c:v>7.8499899999999997E-2</c:v>
                </c:pt>
                <c:pt idx="772">
                  <c:v>7.8721299999999994E-2</c:v>
                </c:pt>
                <c:pt idx="773">
                  <c:v>7.87249E-2</c:v>
                </c:pt>
                <c:pt idx="774">
                  <c:v>7.8879599999999994E-2</c:v>
                </c:pt>
                <c:pt idx="775">
                  <c:v>7.8681399999999999E-2</c:v>
                </c:pt>
                <c:pt idx="776">
                  <c:v>7.8165999999999999E-2</c:v>
                </c:pt>
                <c:pt idx="777">
                  <c:v>7.7763299999999994E-2</c:v>
                </c:pt>
                <c:pt idx="778">
                  <c:v>7.7277999999999999E-2</c:v>
                </c:pt>
                <c:pt idx="779">
                  <c:v>7.6946799999999996E-2</c:v>
                </c:pt>
                <c:pt idx="780">
                  <c:v>7.6562400000000003E-2</c:v>
                </c:pt>
                <c:pt idx="781">
                  <c:v>7.60073E-2</c:v>
                </c:pt>
                <c:pt idx="782">
                  <c:v>7.5828499999999993E-2</c:v>
                </c:pt>
                <c:pt idx="783">
                  <c:v>7.5597200000000003E-2</c:v>
                </c:pt>
                <c:pt idx="784">
                  <c:v>7.5386400000000006E-2</c:v>
                </c:pt>
                <c:pt idx="785">
                  <c:v>7.5142399999999998E-2</c:v>
                </c:pt>
                <c:pt idx="786">
                  <c:v>7.4982999999999994E-2</c:v>
                </c:pt>
                <c:pt idx="787">
                  <c:v>7.4804200000000001E-2</c:v>
                </c:pt>
                <c:pt idx="788">
                  <c:v>7.4164499999999994E-2</c:v>
                </c:pt>
                <c:pt idx="789">
                  <c:v>7.3810200000000006E-2</c:v>
                </c:pt>
                <c:pt idx="790">
                  <c:v>7.3561799999999997E-2</c:v>
                </c:pt>
                <c:pt idx="791">
                  <c:v>7.3385400000000003E-2</c:v>
                </c:pt>
                <c:pt idx="792">
                  <c:v>7.3413400000000004E-2</c:v>
                </c:pt>
                <c:pt idx="793">
                  <c:v>7.3351700000000006E-2</c:v>
                </c:pt>
                <c:pt idx="794">
                  <c:v>7.3259900000000003E-2</c:v>
                </c:pt>
                <c:pt idx="795">
                  <c:v>7.3254799999999995E-2</c:v>
                </c:pt>
                <c:pt idx="796">
                  <c:v>7.3051500000000005E-2</c:v>
                </c:pt>
                <c:pt idx="797">
                  <c:v>7.2909500000000002E-2</c:v>
                </c:pt>
                <c:pt idx="798">
                  <c:v>7.3025599999999996E-2</c:v>
                </c:pt>
                <c:pt idx="799">
                  <c:v>7.2790099999999996E-2</c:v>
                </c:pt>
                <c:pt idx="800">
                  <c:v>7.2692099999999996E-2</c:v>
                </c:pt>
                <c:pt idx="801">
                  <c:v>7.2487200000000002E-2</c:v>
                </c:pt>
                <c:pt idx="802">
                  <c:v>7.2198600000000002E-2</c:v>
                </c:pt>
                <c:pt idx="803">
                  <c:v>7.1743699999999994E-2</c:v>
                </c:pt>
                <c:pt idx="804">
                  <c:v>7.1711300000000006E-2</c:v>
                </c:pt>
                <c:pt idx="805">
                  <c:v>7.1532899999999996E-2</c:v>
                </c:pt>
                <c:pt idx="806">
                  <c:v>7.16363E-2</c:v>
                </c:pt>
                <c:pt idx="807">
                  <c:v>7.1531399999999995E-2</c:v>
                </c:pt>
                <c:pt idx="808">
                  <c:v>7.1345199999999998E-2</c:v>
                </c:pt>
                <c:pt idx="809">
                  <c:v>7.1195400000000006E-2</c:v>
                </c:pt>
                <c:pt idx="810">
                  <c:v>7.1122500000000005E-2</c:v>
                </c:pt>
                <c:pt idx="811">
                  <c:v>7.0982600000000007E-2</c:v>
                </c:pt>
                <c:pt idx="812">
                  <c:v>7.1126300000000003E-2</c:v>
                </c:pt>
                <c:pt idx="813">
                  <c:v>7.1100200000000002E-2</c:v>
                </c:pt>
                <c:pt idx="814">
                  <c:v>7.09476E-2</c:v>
                </c:pt>
                <c:pt idx="815">
                  <c:v>7.0625999999999994E-2</c:v>
                </c:pt>
                <c:pt idx="816">
                  <c:v>7.0092600000000005E-2</c:v>
                </c:pt>
                <c:pt idx="817">
                  <c:v>6.9676399999999999E-2</c:v>
                </c:pt>
                <c:pt idx="818">
                  <c:v>6.9314500000000001E-2</c:v>
                </c:pt>
                <c:pt idx="819">
                  <c:v>6.8863199999999999E-2</c:v>
                </c:pt>
                <c:pt idx="820">
                  <c:v>6.9086099999999998E-2</c:v>
                </c:pt>
                <c:pt idx="821">
                  <c:v>6.8937899999999996E-2</c:v>
                </c:pt>
                <c:pt idx="822">
                  <c:v>6.9533300000000006E-2</c:v>
                </c:pt>
                <c:pt idx="823">
                  <c:v>7.0397199999999993E-2</c:v>
                </c:pt>
                <c:pt idx="824">
                  <c:v>7.0825200000000005E-2</c:v>
                </c:pt>
                <c:pt idx="825">
                  <c:v>7.1563299999999996E-2</c:v>
                </c:pt>
                <c:pt idx="826">
                  <c:v>7.1378200000000003E-2</c:v>
                </c:pt>
                <c:pt idx="827">
                  <c:v>7.1638800000000002E-2</c:v>
                </c:pt>
                <c:pt idx="828">
                  <c:v>7.1754799999999994E-2</c:v>
                </c:pt>
                <c:pt idx="829">
                  <c:v>7.1522100000000005E-2</c:v>
                </c:pt>
                <c:pt idx="830">
                  <c:v>7.1743000000000001E-2</c:v>
                </c:pt>
                <c:pt idx="831">
                  <c:v>7.1550299999999997E-2</c:v>
                </c:pt>
                <c:pt idx="832">
                  <c:v>7.1559999999999999E-2</c:v>
                </c:pt>
                <c:pt idx="833">
                  <c:v>7.1543499999999996E-2</c:v>
                </c:pt>
                <c:pt idx="834">
                  <c:v>7.1318800000000002E-2</c:v>
                </c:pt>
                <c:pt idx="835">
                  <c:v>7.1346699999999999E-2</c:v>
                </c:pt>
                <c:pt idx="836">
                  <c:v>7.1389300000000003E-2</c:v>
                </c:pt>
                <c:pt idx="837">
                  <c:v>7.1536199999999994E-2</c:v>
                </c:pt>
                <c:pt idx="838">
                  <c:v>7.1698999999999999E-2</c:v>
                </c:pt>
                <c:pt idx="839">
                  <c:v>7.1931599999999998E-2</c:v>
                </c:pt>
                <c:pt idx="840">
                  <c:v>7.2181300000000004E-2</c:v>
                </c:pt>
                <c:pt idx="841">
                  <c:v>7.2271000000000002E-2</c:v>
                </c:pt>
                <c:pt idx="842">
                  <c:v>7.2054599999999996E-2</c:v>
                </c:pt>
                <c:pt idx="843">
                  <c:v>7.2068900000000005E-2</c:v>
                </c:pt>
                <c:pt idx="844">
                  <c:v>7.1870799999999999E-2</c:v>
                </c:pt>
                <c:pt idx="845">
                  <c:v>7.17753E-2</c:v>
                </c:pt>
                <c:pt idx="846">
                  <c:v>7.1374800000000002E-2</c:v>
                </c:pt>
                <c:pt idx="847">
                  <c:v>7.1143700000000004E-2</c:v>
                </c:pt>
                <c:pt idx="848">
                  <c:v>7.1443300000000001E-2</c:v>
                </c:pt>
                <c:pt idx="849">
                  <c:v>7.1672100000000002E-2</c:v>
                </c:pt>
                <c:pt idx="850">
                  <c:v>7.1595900000000004E-2</c:v>
                </c:pt>
                <c:pt idx="851">
                  <c:v>7.1701100000000004E-2</c:v>
                </c:pt>
                <c:pt idx="852">
                  <c:v>7.1853899999999998E-2</c:v>
                </c:pt>
                <c:pt idx="853">
                  <c:v>7.1058700000000002E-2</c:v>
                </c:pt>
                <c:pt idx="854">
                  <c:v>6.9489700000000001E-2</c:v>
                </c:pt>
                <c:pt idx="855">
                  <c:v>6.9420700000000002E-2</c:v>
                </c:pt>
                <c:pt idx="856">
                  <c:v>6.9090100000000002E-2</c:v>
                </c:pt>
                <c:pt idx="857">
                  <c:v>6.9027400000000003E-2</c:v>
                </c:pt>
                <c:pt idx="858">
                  <c:v>6.8783499999999997E-2</c:v>
                </c:pt>
                <c:pt idx="859">
                  <c:v>6.8662200000000007E-2</c:v>
                </c:pt>
                <c:pt idx="860">
                  <c:v>6.8726800000000005E-2</c:v>
                </c:pt>
                <c:pt idx="861">
                  <c:v>6.8589999999999998E-2</c:v>
                </c:pt>
                <c:pt idx="862">
                  <c:v>6.8680099999999994E-2</c:v>
                </c:pt>
                <c:pt idx="863">
                  <c:v>6.84004E-2</c:v>
                </c:pt>
                <c:pt idx="864">
                  <c:v>6.8385000000000001E-2</c:v>
                </c:pt>
                <c:pt idx="865">
                  <c:v>6.8193699999999996E-2</c:v>
                </c:pt>
                <c:pt idx="866">
                  <c:v>6.8140000000000006E-2</c:v>
                </c:pt>
                <c:pt idx="867">
                  <c:v>6.8142800000000003E-2</c:v>
                </c:pt>
                <c:pt idx="868">
                  <c:v>6.7826800000000007E-2</c:v>
                </c:pt>
                <c:pt idx="869">
                  <c:v>6.8007499999999999E-2</c:v>
                </c:pt>
                <c:pt idx="870">
                  <c:v>6.7835400000000004E-2</c:v>
                </c:pt>
                <c:pt idx="871">
                  <c:v>6.8174600000000002E-2</c:v>
                </c:pt>
                <c:pt idx="872">
                  <c:v>6.8174999999999999E-2</c:v>
                </c:pt>
                <c:pt idx="873">
                  <c:v>6.7906099999999997E-2</c:v>
                </c:pt>
                <c:pt idx="874">
                  <c:v>6.7988400000000004E-2</c:v>
                </c:pt>
                <c:pt idx="875">
                  <c:v>6.7585099999999995E-2</c:v>
                </c:pt>
                <c:pt idx="876">
                  <c:v>6.7695599999999995E-2</c:v>
                </c:pt>
                <c:pt idx="877">
                  <c:v>6.7603800000000006E-2</c:v>
                </c:pt>
                <c:pt idx="878">
                  <c:v>6.7689200000000005E-2</c:v>
                </c:pt>
                <c:pt idx="879">
                  <c:v>6.7452799999999993E-2</c:v>
                </c:pt>
                <c:pt idx="880">
                  <c:v>6.7531499999999994E-2</c:v>
                </c:pt>
                <c:pt idx="881">
                  <c:v>6.7625500000000005E-2</c:v>
                </c:pt>
                <c:pt idx="882">
                  <c:v>6.7597500000000005E-2</c:v>
                </c:pt>
                <c:pt idx="883">
                  <c:v>6.7830699999999994E-2</c:v>
                </c:pt>
                <c:pt idx="884">
                  <c:v>6.7638500000000004E-2</c:v>
                </c:pt>
                <c:pt idx="885">
                  <c:v>6.7409200000000002E-2</c:v>
                </c:pt>
                <c:pt idx="886">
                  <c:v>6.7422399999999993E-2</c:v>
                </c:pt>
                <c:pt idx="887">
                  <c:v>6.7208599999999993E-2</c:v>
                </c:pt>
                <c:pt idx="888">
                  <c:v>6.7188600000000001E-2</c:v>
                </c:pt>
                <c:pt idx="889">
                  <c:v>6.7051899999999998E-2</c:v>
                </c:pt>
                <c:pt idx="890">
                  <c:v>6.6969899999999999E-2</c:v>
                </c:pt>
                <c:pt idx="891">
                  <c:v>6.6963300000000003E-2</c:v>
                </c:pt>
                <c:pt idx="892">
                  <c:v>6.70264E-2</c:v>
                </c:pt>
                <c:pt idx="893">
                  <c:v>6.7163100000000003E-2</c:v>
                </c:pt>
                <c:pt idx="894">
                  <c:v>6.7764599999999994E-2</c:v>
                </c:pt>
                <c:pt idx="895">
                  <c:v>6.7526199999999995E-2</c:v>
                </c:pt>
                <c:pt idx="896">
                  <c:v>6.7547800000000005E-2</c:v>
                </c:pt>
                <c:pt idx="897">
                  <c:v>6.7718799999999996E-2</c:v>
                </c:pt>
                <c:pt idx="898">
                  <c:v>6.8028000000000005E-2</c:v>
                </c:pt>
                <c:pt idx="899">
                  <c:v>6.8280800000000003E-2</c:v>
                </c:pt>
                <c:pt idx="900">
                  <c:v>6.8203E-2</c:v>
                </c:pt>
                <c:pt idx="901">
                  <c:v>6.8223000000000006E-2</c:v>
                </c:pt>
                <c:pt idx="902">
                  <c:v>6.8097400000000002E-2</c:v>
                </c:pt>
                <c:pt idx="903">
                  <c:v>6.8452299999999994E-2</c:v>
                </c:pt>
                <c:pt idx="904">
                  <c:v>6.8632799999999994E-2</c:v>
                </c:pt>
                <c:pt idx="905">
                  <c:v>6.8620100000000003E-2</c:v>
                </c:pt>
                <c:pt idx="906">
                  <c:v>6.8843799999999997E-2</c:v>
                </c:pt>
                <c:pt idx="907">
                  <c:v>6.8973099999999996E-2</c:v>
                </c:pt>
                <c:pt idx="908">
                  <c:v>6.9332599999999994E-2</c:v>
                </c:pt>
                <c:pt idx="909">
                  <c:v>6.9432400000000005E-2</c:v>
                </c:pt>
                <c:pt idx="910">
                  <c:v>6.9512699999999997E-2</c:v>
                </c:pt>
                <c:pt idx="911">
                  <c:v>6.9901900000000003E-2</c:v>
                </c:pt>
                <c:pt idx="912">
                  <c:v>6.9875699999999999E-2</c:v>
                </c:pt>
                <c:pt idx="913">
                  <c:v>6.9726099999999999E-2</c:v>
                </c:pt>
                <c:pt idx="914">
                  <c:v>6.9838200000000003E-2</c:v>
                </c:pt>
                <c:pt idx="915">
                  <c:v>6.9482500000000003E-2</c:v>
                </c:pt>
                <c:pt idx="916">
                  <c:v>6.9512500000000005E-2</c:v>
                </c:pt>
                <c:pt idx="917">
                  <c:v>6.9781999999999997E-2</c:v>
                </c:pt>
                <c:pt idx="918">
                  <c:v>7.0124500000000006E-2</c:v>
                </c:pt>
                <c:pt idx="919">
                  <c:v>7.0351200000000003E-2</c:v>
                </c:pt>
                <c:pt idx="920">
                  <c:v>7.0455199999999996E-2</c:v>
                </c:pt>
                <c:pt idx="921">
                  <c:v>7.0793400000000006E-2</c:v>
                </c:pt>
                <c:pt idx="922">
                  <c:v>7.0888199999999998E-2</c:v>
                </c:pt>
                <c:pt idx="923">
                  <c:v>7.1066099999999993E-2</c:v>
                </c:pt>
                <c:pt idx="924">
                  <c:v>7.1248400000000003E-2</c:v>
                </c:pt>
                <c:pt idx="925">
                  <c:v>7.1398600000000007E-2</c:v>
                </c:pt>
                <c:pt idx="926">
                  <c:v>7.1740899999999996E-2</c:v>
                </c:pt>
                <c:pt idx="927">
                  <c:v>7.1578799999999998E-2</c:v>
                </c:pt>
                <c:pt idx="928">
                  <c:v>7.1775000000000005E-2</c:v>
                </c:pt>
                <c:pt idx="929">
                  <c:v>7.1945200000000001E-2</c:v>
                </c:pt>
                <c:pt idx="930">
                  <c:v>7.1792300000000003E-2</c:v>
                </c:pt>
                <c:pt idx="931">
                  <c:v>7.1823899999999996E-2</c:v>
                </c:pt>
                <c:pt idx="932">
                  <c:v>7.1846699999999999E-2</c:v>
                </c:pt>
                <c:pt idx="933">
                  <c:v>7.1909899999999999E-2</c:v>
                </c:pt>
                <c:pt idx="934">
                  <c:v>7.2144299999999995E-2</c:v>
                </c:pt>
                <c:pt idx="935">
                  <c:v>7.2275400000000004E-2</c:v>
                </c:pt>
                <c:pt idx="936">
                  <c:v>7.2419600000000001E-2</c:v>
                </c:pt>
                <c:pt idx="937">
                  <c:v>7.2514700000000001E-2</c:v>
                </c:pt>
                <c:pt idx="938">
                  <c:v>7.2681499999999996E-2</c:v>
                </c:pt>
                <c:pt idx="939">
                  <c:v>7.2512900000000005E-2</c:v>
                </c:pt>
                <c:pt idx="940">
                  <c:v>7.2746000000000005E-2</c:v>
                </c:pt>
                <c:pt idx="941">
                  <c:v>7.2887300000000002E-2</c:v>
                </c:pt>
                <c:pt idx="942">
                  <c:v>7.29852E-2</c:v>
                </c:pt>
                <c:pt idx="943">
                  <c:v>7.3033399999999998E-2</c:v>
                </c:pt>
                <c:pt idx="944">
                  <c:v>7.3100200000000004E-2</c:v>
                </c:pt>
                <c:pt idx="945">
                  <c:v>7.3253399999999996E-2</c:v>
                </c:pt>
                <c:pt idx="946">
                  <c:v>7.3439199999999996E-2</c:v>
                </c:pt>
                <c:pt idx="947">
                  <c:v>7.3433100000000001E-2</c:v>
                </c:pt>
                <c:pt idx="948">
                  <c:v>7.3152099999999998E-2</c:v>
                </c:pt>
                <c:pt idx="949">
                  <c:v>7.3330400000000004E-2</c:v>
                </c:pt>
                <c:pt idx="950">
                  <c:v>7.3178199999999999E-2</c:v>
                </c:pt>
                <c:pt idx="951">
                  <c:v>7.3231000000000004E-2</c:v>
                </c:pt>
                <c:pt idx="952">
                  <c:v>7.3352500000000001E-2</c:v>
                </c:pt>
                <c:pt idx="953">
                  <c:v>7.3413999999999993E-2</c:v>
                </c:pt>
                <c:pt idx="954">
                  <c:v>7.3364100000000002E-2</c:v>
                </c:pt>
                <c:pt idx="955">
                  <c:v>7.3288500000000006E-2</c:v>
                </c:pt>
                <c:pt idx="956">
                  <c:v>7.3167899999999994E-2</c:v>
                </c:pt>
                <c:pt idx="957">
                  <c:v>7.3460300000000006E-2</c:v>
                </c:pt>
                <c:pt idx="958">
                  <c:v>7.3580499999999993E-2</c:v>
                </c:pt>
                <c:pt idx="959">
                  <c:v>7.3348800000000006E-2</c:v>
                </c:pt>
                <c:pt idx="960">
                  <c:v>7.3472300000000004E-2</c:v>
                </c:pt>
                <c:pt idx="961">
                  <c:v>7.3561000000000001E-2</c:v>
                </c:pt>
                <c:pt idx="962">
                  <c:v>7.3553499999999994E-2</c:v>
                </c:pt>
                <c:pt idx="963">
                  <c:v>7.3600899999999997E-2</c:v>
                </c:pt>
                <c:pt idx="964">
                  <c:v>7.3730500000000004E-2</c:v>
                </c:pt>
                <c:pt idx="965">
                  <c:v>7.3583599999999999E-2</c:v>
                </c:pt>
                <c:pt idx="966">
                  <c:v>7.3628100000000002E-2</c:v>
                </c:pt>
                <c:pt idx="967">
                  <c:v>7.3648000000000005E-2</c:v>
                </c:pt>
                <c:pt idx="968">
                  <c:v>7.3686500000000002E-2</c:v>
                </c:pt>
                <c:pt idx="969">
                  <c:v>7.3711200000000004E-2</c:v>
                </c:pt>
                <c:pt idx="970">
                  <c:v>7.3731900000000003E-2</c:v>
                </c:pt>
                <c:pt idx="971">
                  <c:v>7.3749800000000004E-2</c:v>
                </c:pt>
                <c:pt idx="972">
                  <c:v>7.3821700000000004E-2</c:v>
                </c:pt>
                <c:pt idx="973">
                  <c:v>7.3678900000000005E-2</c:v>
                </c:pt>
                <c:pt idx="974">
                  <c:v>7.3601899999999998E-2</c:v>
                </c:pt>
                <c:pt idx="975">
                  <c:v>7.3574100000000003E-2</c:v>
                </c:pt>
                <c:pt idx="976">
                  <c:v>7.3689199999999996E-2</c:v>
                </c:pt>
                <c:pt idx="977">
                  <c:v>7.3729799999999998E-2</c:v>
                </c:pt>
                <c:pt idx="978">
                  <c:v>7.3713000000000001E-2</c:v>
                </c:pt>
                <c:pt idx="979">
                  <c:v>7.3698100000000002E-2</c:v>
                </c:pt>
                <c:pt idx="980">
                  <c:v>7.37009E-2</c:v>
                </c:pt>
                <c:pt idx="981">
                  <c:v>7.3599800000000007E-2</c:v>
                </c:pt>
                <c:pt idx="982">
                  <c:v>7.3648400000000003E-2</c:v>
                </c:pt>
                <c:pt idx="983">
                  <c:v>7.3669200000000004E-2</c:v>
                </c:pt>
                <c:pt idx="984">
                  <c:v>7.3680700000000002E-2</c:v>
                </c:pt>
                <c:pt idx="985">
                  <c:v>7.3649300000000001E-2</c:v>
                </c:pt>
                <c:pt idx="986">
                  <c:v>7.3628899999999997E-2</c:v>
                </c:pt>
                <c:pt idx="987">
                  <c:v>7.3629899999999998E-2</c:v>
                </c:pt>
                <c:pt idx="988">
                  <c:v>7.3689099999999993E-2</c:v>
                </c:pt>
                <c:pt idx="989">
                  <c:v>7.3699799999999996E-2</c:v>
                </c:pt>
                <c:pt idx="990">
                  <c:v>7.3756699999999994E-2</c:v>
                </c:pt>
                <c:pt idx="991">
                  <c:v>7.3709300000000005E-2</c:v>
                </c:pt>
                <c:pt idx="992">
                  <c:v>7.3688299999999998E-2</c:v>
                </c:pt>
                <c:pt idx="993">
                  <c:v>7.3805800000000005E-2</c:v>
                </c:pt>
                <c:pt idx="994">
                  <c:v>7.3853500000000002E-2</c:v>
                </c:pt>
                <c:pt idx="995">
                  <c:v>7.3919799999999994E-2</c:v>
                </c:pt>
                <c:pt idx="996">
                  <c:v>7.39147E-2</c:v>
                </c:pt>
                <c:pt idx="997">
                  <c:v>7.3893899999999998E-2</c:v>
                </c:pt>
                <c:pt idx="998">
                  <c:v>7.3907500000000001E-2</c:v>
                </c:pt>
                <c:pt idx="999">
                  <c:v>7.38486E-2</c:v>
                </c:pt>
                <c:pt idx="1000">
                  <c:v>7.3871500000000007E-2</c:v>
                </c:pt>
              </c:numCache>
            </c:numRef>
          </c:yVal>
          <c:smooth val="0"/>
        </c:ser>
        <c:dLbls>
          <c:showLegendKey val="0"/>
          <c:showVal val="0"/>
          <c:showCatName val="0"/>
          <c:showSerName val="0"/>
          <c:showPercent val="0"/>
          <c:showBubbleSize val="0"/>
        </c:dLbls>
        <c:axId val="325187200"/>
        <c:axId val="325187776"/>
      </c:scatterChart>
      <c:valAx>
        <c:axId val="325187200"/>
        <c:scaling>
          <c:orientation val="minMax"/>
          <c:max val="1000"/>
        </c:scaling>
        <c:delete val="0"/>
        <c:axPos val="b"/>
        <c:title>
          <c:tx>
            <c:rich>
              <a:bodyPr/>
              <a:lstStyle/>
              <a:p>
                <a:pPr>
                  <a:defRPr sz="701" b="1" i="0" u="none" strike="noStrike" baseline="0">
                    <a:solidFill>
                      <a:srgbClr val="000000"/>
                    </a:solidFill>
                    <a:latin typeface="Arial"/>
                    <a:ea typeface="Arial"/>
                    <a:cs typeface="Arial"/>
                  </a:defRPr>
                </a:pPr>
                <a:r>
                  <a:t>time step (day)</a:t>
                </a:r>
              </a:p>
            </c:rich>
          </c:tx>
          <c:layout>
            <c:manualLayout>
              <c:xMode val="edge"/>
              <c:yMode val="edge"/>
              <c:x val="0.46977329974811083"/>
              <c:y val="0.91304347826086951"/>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325187776"/>
        <c:crosses val="autoZero"/>
        <c:crossBetween val="midCat"/>
      </c:valAx>
      <c:valAx>
        <c:axId val="325187776"/>
        <c:scaling>
          <c:orientation val="minMax"/>
        </c:scaling>
        <c:delete val="0"/>
        <c:axPos val="l"/>
        <c:title>
          <c:tx>
            <c:rich>
              <a:bodyPr/>
              <a:lstStyle/>
              <a:p>
                <a:pPr>
                  <a:defRPr sz="701" b="1" i="0" u="none" strike="noStrike" baseline="0">
                    <a:solidFill>
                      <a:srgbClr val="000000"/>
                    </a:solidFill>
                    <a:latin typeface="Arial"/>
                    <a:ea typeface="Arial"/>
                    <a:cs typeface="Arial"/>
                  </a:defRPr>
                </a:pPr>
                <a:r>
                  <a:t>FIS</a:t>
                </a:r>
              </a:p>
            </c:rich>
          </c:tx>
          <c:layout>
            <c:manualLayout>
              <c:xMode val="edge"/>
              <c:yMode val="edge"/>
              <c:x val="1.3853904282115869E-2"/>
              <c:y val="0.52941176470588236"/>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325187200"/>
        <c:crosses val="autoZero"/>
        <c:crossBetween val="midCat"/>
      </c:valAx>
      <c:spPr>
        <a:noFill/>
        <a:ln w="18733">
          <a:noFill/>
        </a:ln>
      </c:spPr>
    </c:plotArea>
    <c:legend>
      <c:legendPos val="t"/>
      <c:layout>
        <c:manualLayout>
          <c:xMode val="edge"/>
          <c:yMode val="edge"/>
          <c:x val="0.41939546599496219"/>
          <c:y val="0.12020460358056266"/>
          <c:w val="0.22166246851385391"/>
          <c:h val="6.1381074168797956E-2"/>
        </c:manualLayout>
      </c:layout>
      <c:overlay val="0"/>
      <c:spPr>
        <a:solidFill>
          <a:srgbClr val="FFFFFF"/>
        </a:solidFill>
        <a:ln w="2342">
          <a:solidFill>
            <a:srgbClr val="000000"/>
          </a:solidFill>
          <a:prstDash val="solid"/>
        </a:ln>
      </c:spPr>
      <c:txPr>
        <a:bodyPr/>
        <a:lstStyle/>
        <a:p>
          <a:pPr>
            <a:defRPr sz="642" b="0" i="0" u="none" strike="noStrike" baseline="0">
              <a:solidFill>
                <a:srgbClr val="000000"/>
              </a:solidFill>
              <a:latin typeface="Arial"/>
              <a:ea typeface="Arial"/>
              <a:cs typeface="Arial"/>
            </a:defRPr>
          </a:pPr>
          <a:endParaRPr lang="fr-FR"/>
        </a:p>
      </c:txPr>
    </c:legend>
    <c:plotVisOnly val="1"/>
    <c:dispBlanksAs val="gap"/>
    <c:showDLblsOverMax val="0"/>
  </c:chart>
  <c:spPr>
    <a:solidFill>
      <a:srgbClr val="FFFFFF"/>
    </a:solidFill>
    <a:ln w="2342">
      <a:solidFill>
        <a:srgbClr val="000000"/>
      </a:solidFill>
      <a:prstDash val="solid"/>
    </a:ln>
  </c:spPr>
  <c:txPr>
    <a:bodyPr/>
    <a:lstStyle/>
    <a:p>
      <a:pPr>
        <a:defRPr sz="701" b="0" i="0" u="none" strike="noStrike" baseline="0">
          <a:solidFill>
            <a:srgbClr val="000000"/>
          </a:solidFill>
          <a:latin typeface="Arial"/>
          <a:ea typeface="Arial"/>
          <a:cs typeface="Arial"/>
        </a:defRPr>
      </a:pPr>
      <a:endParaRPr lang="fr-F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roundedCorners val="1"/>
  <c:style val="2"/>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'20140815-GrilleGravitaire.2m'!$B$30</c:f>
              <c:strCache>
                <c:ptCount val="1"/>
                <c:pt idx="0">
                  <c:v>Kaffrine</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linear"/>
            <c:dispRSqr val="1"/>
            <c:dispEq val="1"/>
            <c:trendlineLbl>
              <c:layout>
                <c:manualLayout>
                  <c:x val="-0.19454025125709395"/>
                  <c:y val="0.38838303106848493"/>
                </c:manualLayout>
              </c:layout>
              <c:numFmt formatCode="General" sourceLinked="0"/>
              <c:txPr>
                <a:bodyPr/>
                <a:lstStyle/>
                <a:p>
                  <a:pPr>
                    <a:defRPr sz="18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'20140815-GrilleGravitaire.2m'!$C$30:$N$30</c:f>
              <c:numCache>
                <c:formatCode>_-* #,##0\ _€_-;\-* #,##0\ _€_-;_-* "-"??\ _€_-;_-@_-</c:formatCode>
                <c:ptCount val="12"/>
                <c:pt idx="0">
                  <c:v>15051</c:v>
                </c:pt>
                <c:pt idx="1">
                  <c:v>15742.369999999999</c:v>
                </c:pt>
                <c:pt idx="2">
                  <c:v>16433.740000000005</c:v>
                </c:pt>
                <c:pt idx="3">
                  <c:v>21500</c:v>
                </c:pt>
                <c:pt idx="4">
                  <c:v>18250</c:v>
                </c:pt>
                <c:pt idx="5">
                  <c:v>15000</c:v>
                </c:pt>
                <c:pt idx="6">
                  <c:v>24000</c:v>
                </c:pt>
                <c:pt idx="7">
                  <c:v>17715</c:v>
                </c:pt>
                <c:pt idx="8">
                  <c:v>11430</c:v>
                </c:pt>
                <c:pt idx="9">
                  <c:v>16957</c:v>
                </c:pt>
                <c:pt idx="10">
                  <c:v>25768</c:v>
                </c:pt>
                <c:pt idx="11">
                  <c:v>28396</c:v>
                </c:pt>
              </c:numCache>
            </c:numRef>
          </c:yVal>
          <c:smooth val="1"/>
        </c:ser>
        <c:dLbls>
          <c:showLegendKey val="0"/>
          <c:showVal val="0"/>
          <c:showCatName val="0"/>
          <c:showSerName val="0"/>
          <c:showPercent val="0"/>
          <c:showBubbleSize val="0"/>
        </c:dLbls>
        <c:axId val="325188928"/>
        <c:axId val="348291072"/>
      </c:scatterChart>
      <c:valAx>
        <c:axId val="325188928"/>
        <c:scaling>
          <c:orientation val="minMax"/>
        </c:scaling>
        <c:delete val="1"/>
        <c:axPos val="b"/>
        <c:numFmt formatCode="General" sourceLinked="1"/>
        <c:majorTickMark val="cross"/>
        <c:minorTickMark val="cross"/>
        <c:tickLblPos val="nextTo"/>
        <c:crossAx val="348291072"/>
        <c:crosses val="autoZero"/>
        <c:crossBetween val="midCat"/>
      </c:valAx>
      <c:valAx>
        <c:axId val="348291072"/>
        <c:scaling>
          <c:orientation val="minMax"/>
        </c:scaling>
        <c:delete val="1"/>
        <c:axPos val="l"/>
        <c:numFmt formatCode="_-* #,##0\ _€_-;\-* #,##0\ _€_-;_-* &quot;-&quot;??\ _€_-;_-@_-" sourceLinked="1"/>
        <c:majorTickMark val="cross"/>
        <c:minorTickMark val="cross"/>
        <c:tickLblPos val="nextTo"/>
        <c:crossAx val="325188928"/>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1"/>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fr-FR"/>
  <c:roundedCorners val="1"/>
  <c:style val="2"/>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'20140815-GrilleGravitaire.2m'!$B$45</c:f>
              <c:strCache>
                <c:ptCount val="1"/>
                <c:pt idx="0">
                  <c:v>Sedhiou</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exp"/>
            <c:dispRSqr val="1"/>
            <c:dispEq val="1"/>
            <c:trendlineLbl>
              <c:layout>
                <c:manualLayout>
                  <c:x val="-0.19454025125709393"/>
                  <c:y val="0.38838303106848493"/>
                </c:manualLayout>
              </c:layout>
              <c:numFmt formatCode="General" sourceLinked="0"/>
              <c:txPr>
                <a:bodyPr/>
                <a:lstStyle/>
                <a:p>
                  <a:pPr>
                    <a:defRPr sz="18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'20140815-GrilleGravitaire.2m'!$C$45:$N$45</c:f>
              <c:numCache>
                <c:formatCode>_-* #,##0\ _€_-;\-* #,##0\ _€_-;_-* "-"??\ _€_-;_-@_-</c:formatCode>
                <c:ptCount val="12"/>
                <c:pt idx="0">
                  <c:v>1547.7095741232431</c:v>
                </c:pt>
                <c:pt idx="1">
                  <c:v>2015.3162761507231</c:v>
                </c:pt>
                <c:pt idx="2">
                  <c:v>2624.200147639976</c:v>
                </c:pt>
                <c:pt idx="3">
                  <c:v>3417.045004978982</c:v>
                </c:pt>
                <c:pt idx="4">
                  <c:v>4449.4306490122608</c:v>
                </c:pt>
                <c:pt idx="5">
                  <c:v>5793.7291055642536</c:v>
                </c:pt>
                <c:pt idx="6">
                  <c:v>7544.178030084372</c:v>
                </c:pt>
                <c:pt idx="7">
                  <c:v>9823.4869308865946</c:v>
                </c:pt>
                <c:pt idx="8">
                  <c:v>9332</c:v>
                </c:pt>
                <c:pt idx="9">
                  <c:v>13212</c:v>
                </c:pt>
                <c:pt idx="10">
                  <c:v>18465</c:v>
                </c:pt>
                <c:pt idx="11">
                  <c:v>20141</c:v>
                </c:pt>
              </c:numCache>
            </c:numRef>
          </c:yVal>
          <c:smooth val="1"/>
        </c:ser>
        <c:dLbls>
          <c:showLegendKey val="0"/>
          <c:showVal val="0"/>
          <c:showCatName val="0"/>
          <c:showSerName val="0"/>
          <c:showPercent val="0"/>
          <c:showBubbleSize val="0"/>
        </c:dLbls>
        <c:axId val="348292800"/>
        <c:axId val="348293376"/>
      </c:scatterChart>
      <c:valAx>
        <c:axId val="348292800"/>
        <c:scaling>
          <c:orientation val="minMax"/>
        </c:scaling>
        <c:delete val="1"/>
        <c:axPos val="b"/>
        <c:numFmt formatCode="General" sourceLinked="1"/>
        <c:majorTickMark val="cross"/>
        <c:minorTickMark val="cross"/>
        <c:tickLblPos val="nextTo"/>
        <c:crossAx val="348293376"/>
        <c:crosses val="autoZero"/>
        <c:crossBetween val="midCat"/>
      </c:valAx>
      <c:valAx>
        <c:axId val="348293376"/>
        <c:scaling>
          <c:orientation val="minMax"/>
        </c:scaling>
        <c:delete val="1"/>
        <c:axPos val="l"/>
        <c:numFmt formatCode="_-* #,##0\ _€_-;\-* #,##0\ _€_-;_-* &quot;-&quot;??\ _€_-;_-@_-" sourceLinked="1"/>
        <c:majorTickMark val="cross"/>
        <c:minorTickMark val="cross"/>
        <c:tickLblPos val="nextTo"/>
        <c:crossAx val="348292800"/>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1"/>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fr-FR"/>
  <c:roundedCorners val="1"/>
  <c:style val="2"/>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'20140815-GrilleGravitaire.2m'!$B$48</c:f>
              <c:strCache>
                <c:ptCount val="1"/>
                <c:pt idx="0">
                  <c:v>Tivaouane</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exp"/>
            <c:dispRSqr val="1"/>
            <c:dispEq val="1"/>
            <c:trendlineLbl>
              <c:layout>
                <c:manualLayout>
                  <c:x val="-0.19454025125709393"/>
                  <c:y val="0.38838303106848493"/>
                </c:manualLayout>
              </c:layout>
              <c:numFmt formatCode="General" sourceLinked="0"/>
              <c:txPr>
                <a:bodyPr/>
                <a:lstStyle/>
                <a:p>
                  <a:pPr>
                    <a:defRPr sz="18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'20140815-GrilleGravitaire.2m'!$C$48:$N$48</c:f>
              <c:numCache>
                <c:formatCode>_-* #,##0\ _€_-;\-* #,##0\ _€_-;_-* "-"??\ _€_-;_-@_-</c:formatCode>
                <c:ptCount val="12"/>
                <c:pt idx="0">
                  <c:v>2474.1919913090319</c:v>
                </c:pt>
                <c:pt idx="1">
                  <c:v>3303.2732623881675</c:v>
                </c:pt>
                <c:pt idx="2">
                  <c:v>4410.1728096838242</c:v>
                </c:pt>
                <c:pt idx="3">
                  <c:v>5887.9852395902044</c:v>
                </c:pt>
                <c:pt idx="4">
                  <c:v>7861.0003910748292</c:v>
                </c:pt>
                <c:pt idx="5">
                  <c:v>10495.156600083372</c:v>
                </c:pt>
                <c:pt idx="6">
                  <c:v>14011.996766382692</c:v>
                </c:pt>
                <c:pt idx="7">
                  <c:v>18707.300982965742</c:v>
                </c:pt>
                <c:pt idx="8">
                  <c:v>16999</c:v>
                </c:pt>
                <c:pt idx="9">
                  <c:v>27117</c:v>
                </c:pt>
                <c:pt idx="10">
                  <c:v>38213</c:v>
                </c:pt>
                <c:pt idx="11">
                  <c:v>39766</c:v>
                </c:pt>
              </c:numCache>
            </c:numRef>
          </c:yVal>
          <c:smooth val="1"/>
        </c:ser>
        <c:dLbls>
          <c:showLegendKey val="0"/>
          <c:showVal val="0"/>
          <c:showCatName val="0"/>
          <c:showSerName val="0"/>
          <c:showPercent val="0"/>
          <c:showBubbleSize val="0"/>
        </c:dLbls>
        <c:axId val="348295104"/>
        <c:axId val="348295680"/>
      </c:scatterChart>
      <c:valAx>
        <c:axId val="348295104"/>
        <c:scaling>
          <c:orientation val="minMax"/>
        </c:scaling>
        <c:delete val="1"/>
        <c:axPos val="b"/>
        <c:numFmt formatCode="General" sourceLinked="1"/>
        <c:majorTickMark val="cross"/>
        <c:minorTickMark val="cross"/>
        <c:tickLblPos val="nextTo"/>
        <c:crossAx val="348295680"/>
        <c:crosses val="autoZero"/>
        <c:crossBetween val="midCat"/>
      </c:valAx>
      <c:valAx>
        <c:axId val="348295680"/>
        <c:scaling>
          <c:orientation val="minMax"/>
        </c:scaling>
        <c:delete val="1"/>
        <c:axPos val="l"/>
        <c:numFmt formatCode="_-* #,##0\ _€_-;\-* #,##0\ _€_-;_-* &quot;-&quot;??\ _€_-;_-@_-" sourceLinked="1"/>
        <c:majorTickMark val="cross"/>
        <c:minorTickMark val="cross"/>
        <c:tickLblPos val="nextTo"/>
        <c:crossAx val="348295104"/>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1"/>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fr-FR"/>
  <c:roundedCorners val="1"/>
  <c:style val="2"/>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'20140815-GrilleGravitaire.2m'!$B$38</c:f>
              <c:strCache>
                <c:ptCount val="1"/>
                <c:pt idx="0">
                  <c:v>Matam</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log"/>
            <c:dispRSqr val="1"/>
            <c:dispEq val="1"/>
            <c:trendlineLbl>
              <c:numFmt formatCode="General" sourceLinked="0"/>
            </c:trendlineLbl>
          </c:trendline>
          <c:trendline>
            <c:trendlineType val="power"/>
            <c:dispRSqr val="1"/>
            <c:dispEq val="1"/>
            <c:trendlineLbl>
              <c:numFmt formatCode="General" sourceLinked="0"/>
            </c:trendlineLbl>
          </c:trendline>
          <c:trendline>
            <c:trendlineType val="power"/>
            <c:dispRSqr val="1"/>
            <c:dispEq val="1"/>
            <c:trendlineLbl>
              <c:numFmt formatCode="General" sourceLinked="0"/>
            </c:trendlineLbl>
          </c:trendline>
          <c:trendline>
            <c:trendlineType val="poly"/>
            <c:order val="3"/>
            <c:dispRSqr val="1"/>
            <c:dispEq val="1"/>
            <c:trendlineLbl>
              <c:numFmt formatCode="General" sourceLinked="0"/>
              <c:txPr>
                <a:bodyPr/>
                <a:lstStyle/>
                <a:p>
                  <a:pPr>
                    <a:defRPr sz="14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'20140815-GrilleGravitaire.2m'!$C$38:$N$38</c:f>
              <c:numCache>
                <c:formatCode>_-* #,##0\ _€_-;\-* #,##0\ _€_-;_-* "-"??\ _€_-;_-@_-</c:formatCode>
                <c:ptCount val="12"/>
                <c:pt idx="0">
                  <c:v>232</c:v>
                </c:pt>
                <c:pt idx="1">
                  <c:v>2594.8500000000004</c:v>
                </c:pt>
                <c:pt idx="2">
                  <c:v>4250.6600000000017</c:v>
                </c:pt>
                <c:pt idx="3">
                  <c:v>5383.4100000000008</c:v>
                </c:pt>
                <c:pt idx="4">
                  <c:v>6175.5</c:v>
                </c:pt>
                <c:pt idx="5">
                  <c:v>6809.33</c:v>
                </c:pt>
                <c:pt idx="6">
                  <c:v>7467.3000000000011</c:v>
                </c:pt>
                <c:pt idx="7">
                  <c:v>8331.8100000000031</c:v>
                </c:pt>
                <c:pt idx="8">
                  <c:v>9849</c:v>
                </c:pt>
                <c:pt idx="9">
                  <c:v>10722</c:v>
                </c:pt>
                <c:pt idx="10">
                  <c:v>14620</c:v>
                </c:pt>
                <c:pt idx="11">
                  <c:v>17324</c:v>
                </c:pt>
              </c:numCache>
            </c:numRef>
          </c:yVal>
          <c:smooth val="1"/>
        </c:ser>
        <c:dLbls>
          <c:showLegendKey val="0"/>
          <c:showVal val="0"/>
          <c:showCatName val="0"/>
          <c:showSerName val="0"/>
          <c:showPercent val="0"/>
          <c:showBubbleSize val="0"/>
        </c:dLbls>
        <c:axId val="348297408"/>
        <c:axId val="348297984"/>
      </c:scatterChart>
      <c:valAx>
        <c:axId val="348297408"/>
        <c:scaling>
          <c:orientation val="minMax"/>
        </c:scaling>
        <c:delete val="1"/>
        <c:axPos val="b"/>
        <c:numFmt formatCode="General" sourceLinked="1"/>
        <c:majorTickMark val="cross"/>
        <c:minorTickMark val="cross"/>
        <c:tickLblPos val="nextTo"/>
        <c:crossAx val="348297984"/>
        <c:crosses val="autoZero"/>
        <c:crossBetween val="midCat"/>
      </c:valAx>
      <c:valAx>
        <c:axId val="348297984"/>
        <c:scaling>
          <c:orientation val="minMax"/>
        </c:scaling>
        <c:delete val="1"/>
        <c:axPos val="l"/>
        <c:numFmt formatCode="_-* #,##0\ _€_-;\-* #,##0\ _€_-;_-* &quot;-&quot;??\ _€_-;_-@_-" sourceLinked="1"/>
        <c:majorTickMark val="cross"/>
        <c:minorTickMark val="cross"/>
        <c:tickLblPos val="nextTo"/>
        <c:crossAx val="348297408"/>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1"/>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fr-FR"/>
  <c:roundedCorners val="1"/>
  <c:style val="2"/>
  <c:chart>
    <c:title>
      <c:layout>
        <c:manualLayout>
          <c:xMode val="edge"/>
          <c:yMode val="edge"/>
          <c:x val="0.45834831415303856"/>
          <c:y val="3.3419927368413989E-2"/>
        </c:manualLayout>
      </c:layout>
      <c:overlay val="1"/>
      <c:spPr>
        <a:noFill/>
        <a:ln w="25400">
          <a:noFill/>
        </a:ln>
      </c:spPr>
      <c:txPr>
        <a:bodyPr/>
        <a:lstStyle/>
        <a:p>
          <a:pPr>
            <a:defRPr sz="20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76814052089642648"/>
          <c:h val="0.73781440128455422"/>
        </c:manualLayout>
      </c:layout>
      <c:scatterChart>
        <c:scatterStyle val="smoothMarker"/>
        <c:varyColors val="1"/>
        <c:ser>
          <c:idx val="0"/>
          <c:order val="0"/>
          <c:tx>
            <c:strRef>
              <c:f>'20140815-GrilleGravitaire.2m'!$B$28</c:f>
              <c:strCache>
                <c:ptCount val="1"/>
                <c:pt idx="0">
                  <c:v>Foundiougne</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poly"/>
            <c:order val="3"/>
            <c:dispRSqr val="1"/>
            <c:dispEq val="1"/>
            <c:trendlineLbl>
              <c:layout>
                <c:manualLayout>
                  <c:x val="0.122505955986271"/>
                  <c:y val="0.25285155145080551"/>
                </c:manualLayout>
              </c:layout>
              <c:numFmt formatCode="General" sourceLinked="0"/>
              <c:txPr>
                <a:bodyPr/>
                <a:lstStyle/>
                <a:p>
                  <a:pPr>
                    <a:defRPr sz="14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'20140815-GrilleGravitaire.2m'!$C$28:$N$28</c:f>
              <c:numCache>
                <c:formatCode>_-* #,##0\ _€_-;\-* #,##0\ _€_-;_-* "-"??\ _€_-;_-@_-</c:formatCode>
                <c:ptCount val="12"/>
                <c:pt idx="0">
                  <c:v>1037</c:v>
                </c:pt>
                <c:pt idx="1">
                  <c:v>6559.9</c:v>
                </c:pt>
                <c:pt idx="2">
                  <c:v>9779.3000000000011</c:v>
                </c:pt>
                <c:pt idx="3">
                  <c:v>11130.500000000002</c:v>
                </c:pt>
                <c:pt idx="4">
                  <c:v>11040.699999999997</c:v>
                </c:pt>
                <c:pt idx="5">
                  <c:v>10000</c:v>
                </c:pt>
                <c:pt idx="6">
                  <c:v>8246.9000000000087</c:v>
                </c:pt>
                <c:pt idx="7">
                  <c:v>6397.3000000000047</c:v>
                </c:pt>
                <c:pt idx="8">
                  <c:v>4815.5000000000018</c:v>
                </c:pt>
                <c:pt idx="9">
                  <c:v>3354</c:v>
                </c:pt>
                <c:pt idx="10">
                  <c:v>4935</c:v>
                </c:pt>
                <c:pt idx="11">
                  <c:v>5610</c:v>
                </c:pt>
              </c:numCache>
            </c:numRef>
          </c:yVal>
          <c:smooth val="1"/>
        </c:ser>
        <c:dLbls>
          <c:showLegendKey val="0"/>
          <c:showVal val="0"/>
          <c:showCatName val="0"/>
          <c:showSerName val="0"/>
          <c:showPercent val="0"/>
          <c:showBubbleSize val="0"/>
        </c:dLbls>
        <c:axId val="345530944"/>
        <c:axId val="345531520"/>
      </c:scatterChart>
      <c:valAx>
        <c:axId val="345530944"/>
        <c:scaling>
          <c:orientation val="minMax"/>
        </c:scaling>
        <c:delete val="1"/>
        <c:axPos val="b"/>
        <c:numFmt formatCode="General" sourceLinked="1"/>
        <c:majorTickMark val="cross"/>
        <c:minorTickMark val="cross"/>
        <c:tickLblPos val="nextTo"/>
        <c:crossAx val="345531520"/>
        <c:crosses val="autoZero"/>
        <c:crossBetween val="midCat"/>
      </c:valAx>
      <c:valAx>
        <c:axId val="345531520"/>
        <c:scaling>
          <c:orientation val="minMax"/>
        </c:scaling>
        <c:delete val="1"/>
        <c:axPos val="l"/>
        <c:numFmt formatCode="_-* #,##0\ _€_-;\-* #,##0\ _€_-;_-* &quot;-&quot;??\ _€_-;_-@_-" sourceLinked="1"/>
        <c:majorTickMark val="cross"/>
        <c:minorTickMark val="cross"/>
        <c:tickLblPos val="nextTo"/>
        <c:crossAx val="345530944"/>
        <c:crosses val="autoZero"/>
        <c:crossBetween val="midCat"/>
      </c:valAx>
      <c:spPr>
        <a:noFill/>
        <a:ln w="25400">
          <a:noFill/>
        </a:ln>
      </c:spPr>
    </c:plotArea>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1"/>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29203-2664-4997-AFAB-EE4B77E2D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10490</Words>
  <Characters>57701</Characters>
  <Application>Microsoft Office Word</Application>
  <DocSecurity>0</DocSecurity>
  <Lines>480</Lines>
  <Paragraphs>136</Paragraphs>
  <ScaleCrop>false</ScaleCrop>
  <HeadingPairs>
    <vt:vector size="2" baseType="variant">
      <vt:variant>
        <vt:lpstr>Titre</vt:lpstr>
      </vt:variant>
      <vt:variant>
        <vt:i4>1</vt:i4>
      </vt:variant>
    </vt:vector>
  </HeadingPairs>
  <TitlesOfParts>
    <vt:vector size="1" baseType="lpstr">
      <vt:lpstr>14</vt:lpstr>
    </vt:vector>
  </TitlesOfParts>
  <Company>iRD</Company>
  <LinksUpToDate>false</LinksUpToDate>
  <CharactersWithSpaces>68055</CharactersWithSpaces>
  <SharedDoc>false</SharedDoc>
  <HLinks>
    <vt:vector size="84" baseType="variant">
      <vt:variant>
        <vt:i4>5374042</vt:i4>
      </vt:variant>
      <vt:variant>
        <vt:i4>60</vt:i4>
      </vt:variant>
      <vt:variant>
        <vt:i4>0</vt:i4>
      </vt:variant>
      <vt:variant>
        <vt:i4>5</vt:i4>
      </vt:variant>
      <vt:variant>
        <vt:lpwstr>http://mapcarta.com/16849424/Map</vt:lpwstr>
      </vt:variant>
      <vt:variant>
        <vt:lpwstr/>
      </vt:variant>
      <vt:variant>
        <vt:i4>3735634</vt:i4>
      </vt:variant>
      <vt:variant>
        <vt:i4>45</vt:i4>
      </vt:variant>
      <vt:variant>
        <vt:i4>0</vt:i4>
      </vt:variant>
      <vt:variant>
        <vt:i4>5</vt:i4>
      </vt:variant>
      <vt:variant>
        <vt:lpwstr>mailto:Jean.lefur@ird.fr</vt:lpwstr>
      </vt:variant>
      <vt:variant>
        <vt:lpwstr/>
      </vt:variant>
      <vt:variant>
        <vt:i4>262166</vt:i4>
      </vt:variant>
      <vt:variant>
        <vt:i4>42</vt:i4>
      </vt:variant>
      <vt:variant>
        <vt:i4>0</vt:i4>
      </vt:variant>
      <vt:variant>
        <vt:i4>5</vt:i4>
      </vt:variant>
      <vt:variant>
        <vt:lpwstr>https://searchcode.com/codesearch/view/14344502/</vt:lpwstr>
      </vt:variant>
      <vt:variant>
        <vt:lpwstr/>
      </vt:variant>
      <vt:variant>
        <vt:i4>3080242</vt:i4>
      </vt:variant>
      <vt:variant>
        <vt:i4>33</vt:i4>
      </vt:variant>
      <vt:variant>
        <vt:i4>0</vt:i4>
      </vt:variant>
      <vt:variant>
        <vt:i4>5</vt:i4>
      </vt:variant>
      <vt:variant>
        <vt:lpwstr>http://www.nasa.gov/centers/ames/research/exploringtheuniverse/exploringtheuniverse-computercheck.html</vt:lpwstr>
      </vt:variant>
      <vt:variant>
        <vt:lpwstr/>
      </vt:variant>
      <vt:variant>
        <vt:i4>7340088</vt:i4>
      </vt:variant>
      <vt:variant>
        <vt:i4>30</vt:i4>
      </vt:variant>
      <vt:variant>
        <vt:i4>0</vt:i4>
      </vt:variant>
      <vt:variant>
        <vt:i4>5</vt:i4>
      </vt:variant>
      <vt:variant>
        <vt:lpwstr>../../../Autres Workspaces/20140326-distribution/20140530-DeploiementCI.jlf</vt:lpwstr>
      </vt:variant>
      <vt:variant>
        <vt:lpwstr/>
      </vt:variant>
      <vt:variant>
        <vt:i4>1835029</vt:i4>
      </vt:variant>
      <vt:variant>
        <vt:i4>27</vt:i4>
      </vt:variant>
      <vt:variant>
        <vt:i4>0</vt:i4>
      </vt:variant>
      <vt:variant>
        <vt:i4>5</vt:i4>
      </vt:variant>
      <vt:variant>
        <vt:lpwstr>http://www.mpl.ird.fr/ci/bandia/index.htm</vt:lpwstr>
      </vt:variant>
      <vt:variant>
        <vt:lpwstr/>
      </vt:variant>
      <vt:variant>
        <vt:i4>6553631</vt:i4>
      </vt:variant>
      <vt:variant>
        <vt:i4>24</vt:i4>
      </vt:variant>
      <vt:variant>
        <vt:i4>0</vt:i4>
      </vt:variant>
      <vt:variant>
        <vt:i4>5</vt:i4>
      </vt:variant>
      <vt:variant>
        <vt:lpwstr>http://www.w3schools.com/xml/xml_attributes.asp</vt:lpwstr>
      </vt:variant>
      <vt:variant>
        <vt:lpwstr/>
      </vt:variant>
      <vt:variant>
        <vt:i4>6225921</vt:i4>
      </vt:variant>
      <vt:variant>
        <vt:i4>21</vt:i4>
      </vt:variant>
      <vt:variant>
        <vt:i4>0</vt:i4>
      </vt:variant>
      <vt:variant>
        <vt:i4>5</vt:i4>
      </vt:variant>
      <vt:variant>
        <vt:lpwstr>http://vminfotron-dev.mpl.ird.fr/</vt:lpwstr>
      </vt:variant>
      <vt:variant>
        <vt:lpwstr/>
      </vt:variant>
      <vt:variant>
        <vt:i4>7340091</vt:i4>
      </vt:variant>
      <vt:variant>
        <vt:i4>18</vt:i4>
      </vt:variant>
      <vt:variant>
        <vt:i4>0</vt:i4>
      </vt:variant>
      <vt:variant>
        <vt:i4>5</vt:i4>
      </vt:variant>
      <vt:variant>
        <vt:lpwstr>http://vminfotron-dev.mpl.ird.fr:8080/</vt:lpwstr>
      </vt:variant>
      <vt:variant>
        <vt:lpwstr/>
      </vt:variant>
      <vt:variant>
        <vt:i4>1769559</vt:i4>
      </vt:variant>
      <vt:variant>
        <vt:i4>15</vt:i4>
      </vt:variant>
      <vt:variant>
        <vt:i4>0</vt:i4>
      </vt:variant>
      <vt:variant>
        <vt:i4>5</vt:i4>
      </vt:variant>
      <vt:variant>
        <vt:lpwstr>http://vminfotron-dev.mpl.ird.fr:8080/masto/index.htm</vt:lpwstr>
      </vt:variant>
      <vt:variant>
        <vt:lpwstr/>
      </vt:variant>
      <vt:variant>
        <vt:i4>7864344</vt:i4>
      </vt:variant>
      <vt:variant>
        <vt:i4>12</vt:i4>
      </vt:variant>
      <vt:variant>
        <vt:i4>0</vt:i4>
      </vt:variant>
      <vt:variant>
        <vt:i4>5</vt:i4>
      </vt:variant>
      <vt:variant>
        <vt:lpwstr>https://console-vminfotron-dev.mpl.ird.fr/session_login.cgi?logout=1</vt:lpwstr>
      </vt:variant>
      <vt:variant>
        <vt:lpwstr/>
      </vt:variant>
      <vt:variant>
        <vt:i4>7864344</vt:i4>
      </vt:variant>
      <vt:variant>
        <vt:i4>9</vt:i4>
      </vt:variant>
      <vt:variant>
        <vt:i4>0</vt:i4>
      </vt:variant>
      <vt:variant>
        <vt:i4>5</vt:i4>
      </vt:variant>
      <vt:variant>
        <vt:lpwstr>https://console-vminfotron-dev.mpl.ird.fr/session_login.cgi?logout=1</vt:lpwstr>
      </vt:variant>
      <vt:variant>
        <vt:lpwstr/>
      </vt:variant>
      <vt:variant>
        <vt:i4>7077931</vt:i4>
      </vt:variant>
      <vt:variant>
        <vt:i4>6</vt:i4>
      </vt:variant>
      <vt:variant>
        <vt:i4>0</vt:i4>
      </vt:variant>
      <vt:variant>
        <vt:i4>5</vt:i4>
      </vt:variant>
      <vt:variant>
        <vt:lpwstr>https://www.youtube.com/watch?v=ysE0QLfPoL8</vt:lpwstr>
      </vt:variant>
      <vt:variant>
        <vt:lpwstr/>
      </vt:variant>
      <vt:variant>
        <vt:i4>6225944</vt:i4>
      </vt:variant>
      <vt:variant>
        <vt:i4>3</vt:i4>
      </vt:variant>
      <vt:variant>
        <vt:i4>0</vt:i4>
      </vt:variant>
      <vt:variant>
        <vt:i4>5</vt:i4>
      </vt:variant>
      <vt:variant>
        <vt:lpwstr>http://centreinformationsci.org/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dc:title>
  <dc:creator>Jean Le Fur</dc:creator>
  <cp:lastModifiedBy>Jean LEFUR</cp:lastModifiedBy>
  <cp:revision>2</cp:revision>
  <cp:lastPrinted>2015-07-21T08:40:00Z</cp:lastPrinted>
  <dcterms:created xsi:type="dcterms:W3CDTF">2015-10-21T07:07:00Z</dcterms:created>
  <dcterms:modified xsi:type="dcterms:W3CDTF">2015-10-21T07:07:00Z</dcterms:modified>
</cp:coreProperties>
</file>